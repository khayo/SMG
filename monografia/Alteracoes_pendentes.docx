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1913" w:rsidRDefault="007C19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53800" w:rsidRDefault="005D65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:rsidR="005D658D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:rsidR="00377000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:rsidR="00377000" w:rsidRDefault="006D173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del w:id="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4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:rsidR="00B9597A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6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>Adicionado um circuito regulador de tensão, sendo necessário uma entrada de energia 12Vcc/24Vcc para o funcionamento das tensões no circuito interno do módulo.</w:t>
        </w:r>
      </w:ins>
      <w:del w:id="7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8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0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1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2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3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:rsidR="00901622" w:rsidRDefault="0090162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:rsidR="007F06D5" w:rsidRDefault="007F06D5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:rsidR="005740E2" w:rsidRDefault="005740E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:rsidR="00C171A7" w:rsidRDefault="00C171A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1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:rsidR="003A2F9D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16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</w:t>
        </w:r>
        <w:proofErr w:type="gramStart"/>
        <w:r w:rsidRPr="007913A3">
          <w:rPr>
            <w:rFonts w:ascii="Times New Roman" w:hAnsi="Times New Roman" w:cs="Times New Roman"/>
            <w:sz w:val="24"/>
            <w:szCs w:val="24"/>
          </w:rPr>
          <w:t xml:space="preserve">  </w:t>
        </w:r>
        <w:proofErr w:type="gramEnd"/>
        <w:r w:rsidRPr="007913A3">
          <w:rPr>
            <w:rFonts w:ascii="Times New Roman" w:hAnsi="Times New Roman" w:cs="Times New Roman"/>
            <w:sz w:val="24"/>
            <w:szCs w:val="24"/>
          </w:rPr>
          <w:t>e os testes dele para a obtenção do sinal senoidal.</w:t>
        </w:r>
      </w:ins>
      <w:del w:id="17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18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1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0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1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2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3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4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:rsidR="00324D56" w:rsidRDefault="00324D5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:rsidR="005478C6" w:rsidRDefault="005478C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5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6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7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8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:rsidR="00024B44" w:rsidRDefault="003A442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:rsidR="00A90630" w:rsidRDefault="00A9063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:rsidR="007C5D18" w:rsidRDefault="007C5D1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</w:t>
      </w:r>
      <w:ins w:id="2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r>
        <w:rPr>
          <w:rFonts w:ascii="Times New Roman" w:hAnsi="Times New Roman" w:cs="Times New Roman"/>
          <w:sz w:val="24"/>
          <w:szCs w:val="24"/>
        </w:rPr>
        <w:t>19)</w:t>
      </w:r>
    </w:p>
    <w:p w:rsidR="007008FC" w:rsidDel="006715F4" w:rsidRDefault="007008FC" w:rsidP="00377000">
      <w:pPr>
        <w:pStyle w:val="PargrafodaLista"/>
        <w:numPr>
          <w:ilvl w:val="0"/>
          <w:numId w:val="2"/>
        </w:numPr>
        <w:rPr>
          <w:del w:id="30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31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32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33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34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3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36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3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proofErr w:type="gramStart"/>
      <w:del w:id="38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:rsidR="00D1155B" w:rsidRDefault="00D1155B" w:rsidP="00563DD3">
      <w:pPr>
        <w:rPr>
          <w:rFonts w:ascii="Times New Roman" w:hAnsi="Times New Roman" w:cs="Times New Roman"/>
          <w:sz w:val="24"/>
          <w:szCs w:val="24"/>
        </w:rPr>
      </w:pPr>
      <w:proofErr w:type="gramEnd"/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39" w:author="ULTIMATE" w:date="2019-09-05T08:29:00Z">
            <w:rPr/>
          </w:rPrChange>
        </w:rPr>
      </w:pPr>
      <w:del w:id="40" w:author="ULTIMATE" w:date="2019-09-05T08:30:00Z">
        <w:r w:rsidRPr="0005339E">
          <w:rPr>
            <w:rFonts w:ascii="Times New Roman" w:hAnsi="Times New Roman" w:cs="Times New Roman"/>
            <w:sz w:val="24"/>
            <w:szCs w:val="24"/>
            <w:rPrChange w:id="41" w:author="ULTIMATE" w:date="2019-09-05T08:29:00Z">
              <w:rPr/>
            </w:rPrChange>
          </w:rPr>
          <w:delText>Durante a reunião foram elaboradas i</w:delText>
        </w:r>
      </w:del>
      <w:ins w:id="42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05339E">
        <w:rPr>
          <w:rFonts w:ascii="Times New Roman" w:hAnsi="Times New Roman" w:cs="Times New Roman"/>
          <w:sz w:val="24"/>
          <w:szCs w:val="24"/>
          <w:rPrChange w:id="43" w:author="ULTIMATE" w:date="2019-09-05T08:29:00Z">
            <w:rPr/>
          </w:rPrChange>
        </w:rPr>
        <w:t xml:space="preserve">deias do layout da maleta simuladora </w:t>
      </w:r>
      <w:del w:id="44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45" w:author="ULTIMATE" w:date="2019-09-05T08:29:00Z">
              <w:rPr/>
            </w:rPrChange>
          </w:rPr>
          <w:delText>principal</w:delText>
        </w:r>
      </w:del>
      <w:r w:rsidRPr="0005339E">
        <w:rPr>
          <w:rFonts w:ascii="Times New Roman" w:hAnsi="Times New Roman" w:cs="Times New Roman"/>
          <w:sz w:val="24"/>
          <w:szCs w:val="24"/>
          <w:rPrChange w:id="46" w:author="ULTIMATE" w:date="2019-09-05T08:29:00Z">
            <w:rPr/>
          </w:rPrChange>
        </w:rPr>
        <w:t xml:space="preserve">, alocação dos sensores na maleta principal ou separadamente e como ela será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47" w:author="ULTIMATE" w:date="2019-09-05T08:29:00Z">
            <w:rPr/>
          </w:rPrChange>
        </w:rPr>
        <w:t>feita.</w:t>
      </w:r>
      <w:proofErr w:type="gramEnd"/>
      <w:del w:id="48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49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0" w:author="ULTIMATE" w:date="2019-09-05T08:29:00Z">
            <w:rPr/>
          </w:rPrChange>
        </w:rPr>
      </w:pPr>
      <w:del w:id="51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52" w:author="ULTIMATE" w:date="2019-09-05T08:29:00Z">
              <w:rPr/>
            </w:rPrChange>
          </w:rPr>
          <w:delText>Discussão entre os membros durante a reunião para d</w:delText>
        </w:r>
      </w:del>
      <w:ins w:id="53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05339E">
        <w:rPr>
          <w:rFonts w:ascii="Times New Roman" w:hAnsi="Times New Roman" w:cs="Times New Roman"/>
          <w:sz w:val="24"/>
          <w:szCs w:val="24"/>
          <w:rPrChange w:id="54" w:author="ULTIMATE" w:date="2019-09-05T08:29:00Z">
            <w:rPr/>
          </w:rPrChange>
        </w:rPr>
        <w:t xml:space="preserve">efinição e elaboração do conteúdo e design da ficha técnica do projeto para ser apresentada à semana da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55" w:author="ULTIMATE" w:date="2019-09-05T08:29:00Z">
            <w:rPr/>
          </w:rPrChange>
        </w:rPr>
        <w:t>ETE.</w:t>
      </w:r>
      <w:proofErr w:type="gramEnd"/>
      <w:del w:id="56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57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8" w:author="ULTIMATE" w:date="2019-09-05T08:29:00Z">
            <w:rPr/>
          </w:rPrChange>
        </w:rPr>
      </w:pPr>
      <w:del w:id="59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0" w:author="ULTIMATE" w:date="2019-09-05T08:29:00Z">
              <w:rPr/>
            </w:rPrChange>
          </w:rPr>
          <w:delText>Discussão para c</w:delText>
        </w:r>
      </w:del>
      <w:ins w:id="61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05339E">
        <w:rPr>
          <w:rFonts w:ascii="Times New Roman" w:hAnsi="Times New Roman" w:cs="Times New Roman"/>
          <w:sz w:val="24"/>
          <w:szCs w:val="24"/>
          <w:rPrChange w:id="62" w:author="ULTIMATE" w:date="2019-09-05T08:29:00Z">
            <w:rPr/>
          </w:rPrChange>
        </w:rPr>
        <w:t>ompra d</w:t>
      </w:r>
      <w:ins w:id="63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64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5" w:author="ULTIMATE" w:date="2019-09-05T08:29:00Z">
              <w:rPr/>
            </w:rPrChange>
          </w:rPr>
          <w:delText>o</w:delText>
        </w:r>
      </w:del>
      <w:ins w:id="66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05339E">
        <w:rPr>
          <w:rFonts w:ascii="Times New Roman" w:hAnsi="Times New Roman" w:cs="Times New Roman"/>
          <w:sz w:val="24"/>
          <w:szCs w:val="24"/>
          <w:rPrChange w:id="67" w:author="ULTIMATE" w:date="2019-09-05T08:29:00Z">
            <w:rPr/>
          </w:rPrChange>
        </w:rPr>
        <w:t xml:space="preserve"> Multiplexador para economizar portas no microcontrolador PIC e ter processos controlados de acordo com o chaveamento do CI relacionado ao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68" w:author="ULTIMATE" w:date="2019-09-05T08:29:00Z">
            <w:rPr/>
          </w:rPrChange>
        </w:rPr>
        <w:t>programa.</w:t>
      </w:r>
      <w:proofErr w:type="gramEnd"/>
      <w:del w:id="69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70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6C3A9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71" w:author="ULTIMATE" w:date="2019-09-05T08:29:00Z">
            <w:rPr/>
          </w:rPrChange>
        </w:rPr>
      </w:pPr>
      <w:del w:id="72" w:author="ULTIMATE" w:date="2019-09-05T08:33:00Z">
        <w:r w:rsidRPr="0005339E">
          <w:rPr>
            <w:rFonts w:ascii="Times New Roman" w:hAnsi="Times New Roman" w:cs="Times New Roman"/>
            <w:sz w:val="24"/>
            <w:szCs w:val="24"/>
            <w:rPrChange w:id="73" w:author="ULTIMATE" w:date="2019-09-05T08:29:00Z">
              <w:rPr/>
            </w:rPrChange>
          </w:rPr>
          <w:delText>Discussão</w:delText>
        </w:r>
      </w:del>
      <w:ins w:id="74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05339E">
        <w:rPr>
          <w:rFonts w:ascii="Times New Roman" w:hAnsi="Times New Roman" w:cs="Times New Roman"/>
          <w:sz w:val="24"/>
          <w:szCs w:val="24"/>
          <w:rPrChange w:id="75" w:author="ULTIMATE" w:date="2019-09-05T08:29:00Z">
            <w:rPr/>
          </w:rPrChange>
        </w:rPr>
        <w:t xml:space="preserve"> para saber se haverá ou não</w:t>
      </w:r>
      <w:ins w:id="76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05339E">
        <w:rPr>
          <w:rFonts w:ascii="Times New Roman" w:hAnsi="Times New Roman" w:cs="Times New Roman"/>
          <w:sz w:val="24"/>
          <w:szCs w:val="24"/>
          <w:rPrChange w:id="77" w:author="ULTIMATE" w:date="2019-09-05T08:29:00Z">
            <w:rPr/>
          </w:rPrChange>
        </w:rPr>
        <w:t xml:space="preserve"> incremento do sensor de pressão ao projeto</w:t>
      </w:r>
      <w:del w:id="78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79" w:author="ULTIMATE" w:date="2019-09-05T08:29:00Z">
              <w:rPr/>
            </w:rPrChange>
          </w:rPr>
          <w:delText xml:space="preserve"> e como acrescentar</w:delText>
        </w:r>
      </w:del>
      <w:proofErr w:type="gramStart"/>
      <w:r w:rsidRPr="0005339E">
        <w:rPr>
          <w:rFonts w:ascii="Times New Roman" w:hAnsi="Times New Roman" w:cs="Times New Roman"/>
          <w:sz w:val="24"/>
          <w:szCs w:val="24"/>
          <w:rPrChange w:id="80" w:author="ULTIMATE" w:date="2019-09-05T08:29:00Z">
            <w:rPr/>
          </w:rPrChange>
        </w:rPr>
        <w:t>.</w:t>
      </w:r>
      <w:proofErr w:type="gramEnd"/>
      <w:del w:id="81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82" w:author="ULTIMATE" w:date="2019-09-05T08:29:00Z">
              <w:rPr/>
            </w:rPrChange>
          </w:rPr>
          <w:delText xml:space="preserve"> (02.09.2019)</w:delText>
        </w:r>
      </w:del>
    </w:p>
    <w:p w:rsidR="006C3A95" w:rsidRDefault="0005339E" w:rsidP="00563DD3">
      <w:pPr>
        <w:pStyle w:val="PargrafodaLista"/>
        <w:numPr>
          <w:ilvl w:val="0"/>
          <w:numId w:val="14"/>
        </w:numPr>
        <w:rPr>
          <w:ins w:id="83" w:author="ULTIMATE" w:date="2019-10-06T16:16:00Z"/>
          <w:rFonts w:ascii="Times New Roman" w:hAnsi="Times New Roman" w:cs="Times New Roman"/>
          <w:sz w:val="24"/>
          <w:szCs w:val="24"/>
        </w:rPr>
      </w:pPr>
      <w:del w:id="84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5" w:author="ULTIMATE" w:date="2019-09-05T08:29:00Z">
              <w:rPr/>
            </w:rPrChange>
          </w:rPr>
          <w:delText>Discussão sobre os c</w:delText>
        </w:r>
      </w:del>
      <w:ins w:id="86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05339E">
        <w:rPr>
          <w:rFonts w:ascii="Times New Roman" w:hAnsi="Times New Roman" w:cs="Times New Roman"/>
          <w:sz w:val="24"/>
          <w:szCs w:val="24"/>
          <w:rPrChange w:id="87" w:author="ULTIMATE" w:date="2019-09-05T08:29:00Z">
            <w:rPr/>
          </w:rPrChange>
        </w:rPr>
        <w:t xml:space="preserve">abos de alimentação da maleta, e </w:t>
      </w:r>
      <w:del w:id="88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9" w:author="ULTIMATE" w:date="2019-09-05T08:29:00Z">
              <w:rPr/>
            </w:rPrChange>
          </w:rPr>
          <w:delText>d</w:delText>
        </w:r>
      </w:del>
      <w:r w:rsidRPr="0005339E">
        <w:rPr>
          <w:rFonts w:ascii="Times New Roman" w:hAnsi="Times New Roman" w:cs="Times New Roman"/>
          <w:sz w:val="24"/>
          <w:szCs w:val="24"/>
          <w:rPrChange w:id="90" w:author="ULTIMATE" w:date="2019-09-05T08:29:00Z">
            <w:rPr/>
          </w:rPrChange>
        </w:rPr>
        <w:t>a compra de conectores macho ou fêmea.</w:t>
      </w:r>
    </w:p>
    <w:p w:rsidR="00563DD3" w:rsidRDefault="00563DD3">
      <w:pPr>
        <w:pStyle w:val="PargrafodaLista"/>
        <w:numPr>
          <w:ilvl w:val="0"/>
          <w:numId w:val="17"/>
        </w:numPr>
        <w:rPr>
          <w:ins w:id="91" w:author="ULTIMATE" w:date="2019-10-06T16:31:00Z"/>
          <w:rFonts w:ascii="Times New Roman" w:hAnsi="Times New Roman" w:cs="Times New Roman"/>
          <w:sz w:val="24"/>
          <w:szCs w:val="24"/>
        </w:rPr>
        <w:pPrChange w:id="92" w:author="ULTIMATE" w:date="2019-10-06T16:18:00Z">
          <w:pPr>
            <w:pStyle w:val="PargrafodaLista"/>
            <w:numPr>
              <w:numId w:val="14"/>
            </w:numPr>
            <w:ind w:hanging="360"/>
          </w:pPr>
        </w:pPrChange>
      </w:pPr>
      <w:ins w:id="93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Foram feitas alterações em relação ao sensor de </w:t>
        </w:r>
      </w:ins>
      <w:ins w:id="94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>temperatura Denso</w:t>
        </w:r>
      </w:ins>
      <w:ins w:id="95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 devido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à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complicaç</w:t>
        </w:r>
      </w:ins>
      <w:ins w:id="96" w:author="ULTIMATE" w:date="2019-10-06T16:19:00Z">
        <w:r>
          <w:rPr>
            <w:rFonts w:ascii="Times New Roman" w:hAnsi="Times New Roman" w:cs="Times New Roman"/>
            <w:sz w:val="24"/>
            <w:szCs w:val="24"/>
          </w:rPr>
          <w:t>ões que o sensor denso apresentou, contudo, foram definidos em discussão a utilização do sensor</w:t>
        </w:r>
      </w:ins>
      <w:ins w:id="97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 xml:space="preserve"> de temperatura lm35.</w:t>
        </w:r>
      </w:ins>
    </w:p>
    <w:p w:rsidR="004C6422" w:rsidRDefault="004C6422">
      <w:pPr>
        <w:pStyle w:val="PargrafodaLista"/>
        <w:numPr>
          <w:ilvl w:val="0"/>
          <w:numId w:val="17"/>
        </w:numPr>
        <w:rPr>
          <w:ins w:id="98" w:author="ULTIMATE" w:date="2019-10-06T16:32:00Z"/>
          <w:rFonts w:ascii="Times New Roman" w:hAnsi="Times New Roman" w:cs="Times New Roman"/>
          <w:sz w:val="24"/>
          <w:szCs w:val="24"/>
        </w:rPr>
        <w:pPrChange w:id="99" w:author="ULTIMATE" w:date="2019-10-06T16:18:00Z">
          <w:pPr>
            <w:pStyle w:val="PargrafodaLista"/>
            <w:numPr>
              <w:numId w:val="14"/>
            </w:numPr>
            <w:ind w:hanging="360"/>
          </w:pPr>
        </w:pPrChange>
      </w:pPr>
      <w:ins w:id="100" w:author="ULTIMATE" w:date="2019-10-06T16:31:00Z">
        <w:r>
          <w:rPr>
            <w:rFonts w:ascii="Times New Roman" w:hAnsi="Times New Roman" w:cs="Times New Roman"/>
            <w:sz w:val="24"/>
            <w:szCs w:val="24"/>
          </w:rPr>
          <w:t>Construção de um driver de partida. (22.09.2019)</w:t>
        </w:r>
      </w:ins>
    </w:p>
    <w:p w:rsidR="009F00FC" w:rsidRDefault="004C6422">
      <w:pPr>
        <w:pStyle w:val="PargrafodaLista"/>
        <w:numPr>
          <w:ilvl w:val="0"/>
          <w:numId w:val="17"/>
        </w:numPr>
        <w:rPr>
          <w:ins w:id="101" w:author="ULTIMATE" w:date="2019-10-13T22:24:00Z"/>
          <w:rFonts w:ascii="Times New Roman" w:hAnsi="Times New Roman" w:cs="Times New Roman"/>
          <w:sz w:val="24"/>
          <w:szCs w:val="24"/>
        </w:rPr>
        <w:pPrChange w:id="102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03" w:author="ULTIMATE" w:date="2019-10-06T16:32:00Z">
        <w:r>
          <w:rPr>
            <w:rFonts w:ascii="Times New Roman" w:hAnsi="Times New Roman" w:cs="Times New Roman"/>
            <w:sz w:val="24"/>
            <w:szCs w:val="24"/>
          </w:rPr>
          <w:t>Foi desenvolvido um fluxograma mais detalhado e completo do projeto para poder ficar fácil a visualizaç</w:t>
        </w:r>
      </w:ins>
      <w:ins w:id="104" w:author="ULTIMATE" w:date="2019-10-06T16:33:00Z">
        <w:r>
          <w:rPr>
            <w:rFonts w:ascii="Times New Roman" w:hAnsi="Times New Roman" w:cs="Times New Roman"/>
            <w:sz w:val="24"/>
            <w:szCs w:val="24"/>
          </w:rPr>
          <w:t>ão da programação feita no projeto.</w:t>
        </w:r>
      </w:ins>
      <w:ins w:id="105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 xml:space="preserve"> (06.10.</w:t>
        </w:r>
      </w:ins>
      <w:ins w:id="106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07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9F00FC" w:rsidRDefault="009F00FC">
      <w:pPr>
        <w:pStyle w:val="PargrafodaLista"/>
        <w:numPr>
          <w:ilvl w:val="0"/>
          <w:numId w:val="17"/>
        </w:numPr>
        <w:rPr>
          <w:ins w:id="108" w:author="ULTIMATE" w:date="2019-10-13T22:37:00Z"/>
          <w:rFonts w:ascii="Times New Roman" w:hAnsi="Times New Roman" w:cs="Times New Roman"/>
          <w:sz w:val="24"/>
          <w:szCs w:val="24"/>
        </w:rPr>
        <w:pPrChange w:id="109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10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 xml:space="preserve">Elaborado o conteúdo do banner </w:t>
        </w:r>
      </w:ins>
      <w:ins w:id="111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 xml:space="preserve">e apresentação </w:t>
        </w:r>
      </w:ins>
      <w:ins w:id="112" w:author="ULTIMATE" w:date="2019-10-13T22:32:00Z">
        <w:r w:rsidR="008264C4">
          <w:rPr>
            <w:rFonts w:ascii="Times New Roman" w:hAnsi="Times New Roman" w:cs="Times New Roman"/>
            <w:sz w:val="24"/>
            <w:szCs w:val="24"/>
          </w:rPr>
          <w:t xml:space="preserve">para ser </w:t>
        </w:r>
      </w:ins>
      <w:ins w:id="113" w:author="ULTIMATE" w:date="2019-10-13T22:38:00Z">
        <w:r w:rsidR="008264C4">
          <w:rPr>
            <w:rFonts w:ascii="Times New Roman" w:hAnsi="Times New Roman" w:cs="Times New Roman"/>
            <w:sz w:val="24"/>
            <w:szCs w:val="24"/>
          </w:rPr>
          <w:t>expost</w:t>
        </w:r>
      </w:ins>
      <w:ins w:id="114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>o na semana da ETE</w:t>
        </w:r>
      </w:ins>
      <w:ins w:id="115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. (</w:t>
        </w:r>
      </w:ins>
      <w:ins w:id="116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117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7</w:t>
        </w:r>
      </w:ins>
      <w:ins w:id="118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119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</w:t>
        </w:r>
      </w:ins>
      <w:ins w:id="120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121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122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23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19</w:t>
        </w:r>
      </w:ins>
      <w:ins w:id="124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8264C4" w:rsidRDefault="008264C4">
      <w:pPr>
        <w:pStyle w:val="PargrafodaLista"/>
        <w:numPr>
          <w:ilvl w:val="0"/>
          <w:numId w:val="17"/>
        </w:numPr>
        <w:rPr>
          <w:ins w:id="125" w:author="ULTIMATE" w:date="2019-10-13T22:48:00Z"/>
          <w:rFonts w:ascii="Times New Roman" w:hAnsi="Times New Roman" w:cs="Times New Roman"/>
          <w:sz w:val="24"/>
          <w:szCs w:val="24"/>
        </w:rPr>
        <w:pPrChange w:id="126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27" w:author="ULTIMATE" w:date="2019-10-13T22:41:00Z">
        <w:r>
          <w:rPr>
            <w:rFonts w:ascii="Times New Roman" w:hAnsi="Times New Roman" w:cs="Times New Roman"/>
            <w:sz w:val="24"/>
            <w:szCs w:val="24"/>
          </w:rPr>
          <w:lastRenderedPageBreak/>
          <w:t xml:space="preserve">Elaboração do </w:t>
        </w:r>
      </w:ins>
      <w:ins w:id="128" w:author="ULTIMATE" w:date="2019-10-13T22:42:00Z">
        <w:r>
          <w:rPr>
            <w:rFonts w:ascii="Times New Roman" w:hAnsi="Times New Roman" w:cs="Times New Roman"/>
            <w:sz w:val="24"/>
            <w:szCs w:val="24"/>
          </w:rPr>
          <w:t xml:space="preserve">projeto do teclado do módulo onde foi feito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no Ares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Proteus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para ser integrado ao circuito principal</w:t>
        </w:r>
      </w:ins>
      <w:ins w:id="129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. (</w:t>
        </w:r>
        <w:r w:rsidR="001C3C1B">
          <w:rPr>
            <w:rFonts w:ascii="Times New Roman" w:hAnsi="Times New Roman" w:cs="Times New Roman"/>
            <w:sz w:val="24"/>
            <w:szCs w:val="24"/>
          </w:rPr>
          <w:t>08.10.</w:t>
        </w:r>
      </w:ins>
      <w:ins w:id="130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31" w:author="ULTIMATE" w:date="2019-10-13T22:43:00Z">
        <w:r w:rsidR="001C3C1B">
          <w:rPr>
            <w:rFonts w:ascii="Times New Roman" w:hAnsi="Times New Roman" w:cs="Times New Roman"/>
            <w:sz w:val="24"/>
            <w:szCs w:val="24"/>
          </w:rPr>
          <w:t>1</w:t>
        </w:r>
      </w:ins>
      <w:ins w:id="132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9</w:t>
        </w:r>
      </w:ins>
      <w:ins w:id="133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BA4F58" w:rsidRDefault="00BA4F58">
      <w:pPr>
        <w:pStyle w:val="PargrafodaLista"/>
        <w:numPr>
          <w:ilvl w:val="0"/>
          <w:numId w:val="17"/>
        </w:numPr>
        <w:rPr>
          <w:ins w:id="134" w:author="ULTIMATE" w:date="2019-10-13T22:49:00Z"/>
          <w:rFonts w:ascii="Times New Roman" w:hAnsi="Times New Roman" w:cs="Times New Roman"/>
          <w:sz w:val="24"/>
          <w:szCs w:val="24"/>
        </w:rPr>
        <w:pPrChange w:id="135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36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>Confecção da placa relé que faz parte da simulação do gerador e da rede</w:t>
        </w:r>
      </w:ins>
      <w:ins w:id="137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 xml:space="preserve">, simbolizando o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intertravamento</w:t>
        </w:r>
      </w:ins>
      <w:proofErr w:type="spellEnd"/>
      <w:ins w:id="138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139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(10.10.</w:t>
        </w:r>
      </w:ins>
      <w:ins w:id="140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41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BA4F58" w:rsidRDefault="00BA4F58">
      <w:pPr>
        <w:pStyle w:val="PargrafodaLista"/>
        <w:numPr>
          <w:ilvl w:val="0"/>
          <w:numId w:val="17"/>
        </w:numPr>
        <w:rPr>
          <w:ins w:id="142" w:author="ULTIMATE" w:date="2019-10-13T22:51:00Z"/>
          <w:rFonts w:ascii="Times New Roman" w:hAnsi="Times New Roman" w:cs="Times New Roman"/>
          <w:sz w:val="24"/>
          <w:szCs w:val="24"/>
        </w:rPr>
        <w:pPrChange w:id="143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44" w:author="ULTIMATE" w:date="2019-10-13T22:50:00Z">
        <w:r>
          <w:rPr>
            <w:rFonts w:ascii="Times New Roman" w:hAnsi="Times New Roman" w:cs="Times New Roman"/>
            <w:sz w:val="24"/>
            <w:szCs w:val="24"/>
          </w:rPr>
          <w:t>Alterações no código fonte de programação, adicionando melhorias como c</w:t>
        </w:r>
      </w:ins>
      <w:ins w:id="145" w:author="ULTIMATE" w:date="2019-10-13T22:51:00Z">
        <w:r>
          <w:rPr>
            <w:rFonts w:ascii="Times New Roman" w:hAnsi="Times New Roman" w:cs="Times New Roman"/>
            <w:sz w:val="24"/>
            <w:szCs w:val="24"/>
          </w:rPr>
          <w:t>álculo da temperatura, calibração dos botões, travamento dos botões durante a calibração e melhoria na ativação do modo de calibração.</w:t>
        </w:r>
      </w:ins>
      <w:ins w:id="146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(10.10.</w:t>
        </w:r>
      </w:ins>
      <w:ins w:id="147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48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BA4F58" w:rsidRDefault="00BA4F58">
      <w:pPr>
        <w:pStyle w:val="PargrafodaLista"/>
        <w:numPr>
          <w:ilvl w:val="0"/>
          <w:numId w:val="17"/>
        </w:numPr>
        <w:rPr>
          <w:ins w:id="149" w:author="ULTIMATE" w:date="2019-10-13T23:08:00Z"/>
          <w:rFonts w:ascii="Times New Roman" w:hAnsi="Times New Roman" w:cs="Times New Roman"/>
          <w:sz w:val="24"/>
          <w:szCs w:val="24"/>
        </w:rPr>
        <w:pPrChange w:id="150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51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Compra de componentes para desenvolvimento</w:t>
        </w:r>
      </w:ins>
      <w:ins w:id="152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e confecção</w:t>
        </w:r>
      </w:ins>
      <w:ins w:id="153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das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PCIs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154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(</w:t>
        </w:r>
      </w:ins>
      <w:ins w:id="155" w:author="ULTIMATE" w:date="2019-10-13T22:55:00Z">
        <w:r>
          <w:rPr>
            <w:rFonts w:ascii="Times New Roman" w:hAnsi="Times New Roman" w:cs="Times New Roman"/>
            <w:sz w:val="24"/>
            <w:szCs w:val="24"/>
          </w:rPr>
          <w:t>11</w:t>
        </w:r>
      </w:ins>
      <w:ins w:id="156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.10.</w:t>
        </w:r>
      </w:ins>
      <w:ins w:id="157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58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19</w:t>
        </w:r>
      </w:ins>
      <w:ins w:id="159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487431" w:rsidRDefault="00487431">
      <w:pPr>
        <w:pStyle w:val="PargrafodaLista"/>
        <w:numPr>
          <w:ilvl w:val="0"/>
          <w:numId w:val="17"/>
        </w:numPr>
        <w:rPr>
          <w:ins w:id="160" w:author="ULTIMATE" w:date="2019-10-13T23:10:00Z"/>
          <w:rFonts w:ascii="Times New Roman" w:hAnsi="Times New Roman" w:cs="Times New Roman"/>
          <w:sz w:val="24"/>
          <w:szCs w:val="24"/>
        </w:rPr>
        <w:pPrChange w:id="161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62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Revisão da parte principal do módulo e corr</w:t>
        </w:r>
      </w:ins>
      <w:ins w:id="163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>e</w:t>
        </w:r>
      </w:ins>
      <w:ins w:id="164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ções de possíveis</w:t>
        </w:r>
      </w:ins>
      <w:ins w:id="165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 xml:space="preserve"> falhas que estavam sendo apresentadas. (</w:t>
        </w:r>
        <w:r w:rsidR="001C3C1B">
          <w:rPr>
            <w:rFonts w:ascii="Times New Roman" w:hAnsi="Times New Roman" w:cs="Times New Roman"/>
            <w:sz w:val="24"/>
            <w:szCs w:val="24"/>
          </w:rPr>
          <w:t>11.10.</w:t>
        </w:r>
      </w:ins>
      <w:ins w:id="166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67" w:author="ULTIMATE" w:date="2019-10-13T23:09:00Z">
        <w:r w:rsidR="001C3C1B">
          <w:rPr>
            <w:rFonts w:ascii="Times New Roman" w:hAnsi="Times New Roman" w:cs="Times New Roman"/>
            <w:sz w:val="24"/>
            <w:szCs w:val="24"/>
          </w:rPr>
          <w:t>19</w:t>
        </w:r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1C3C1B" w:rsidRDefault="001C3C1B">
      <w:pPr>
        <w:pStyle w:val="PargrafodaLista"/>
        <w:numPr>
          <w:ilvl w:val="0"/>
          <w:numId w:val="17"/>
        </w:numPr>
        <w:rPr>
          <w:ins w:id="168" w:author="ULTIMATE" w:date="2019-10-13T23:12:00Z"/>
          <w:rFonts w:ascii="Times New Roman" w:hAnsi="Times New Roman" w:cs="Times New Roman"/>
          <w:sz w:val="24"/>
          <w:szCs w:val="24"/>
        </w:rPr>
        <w:pPrChange w:id="169" w:author="ULTIMATE" w:date="2019-10-13T22:24:00Z">
          <w:pPr>
            <w:pStyle w:val="PargrafodaLista"/>
            <w:numPr>
              <w:numId w:val="14"/>
            </w:numPr>
            <w:ind w:hanging="360"/>
          </w:pPr>
        </w:pPrChange>
      </w:pPr>
      <w:ins w:id="170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Fim da revisão da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</w:t>
        </w:r>
      </w:ins>
      <w:ins w:id="171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>o</w:t>
        </w:r>
      </w:ins>
      <w:ins w:id="172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toboard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onde foram resolvidos o</w:t>
        </w:r>
      </w:ins>
      <w:ins w:id="173" w:author="ULTIMATE" w:date="2019-10-13T23:12:00Z">
        <w:r>
          <w:rPr>
            <w:rFonts w:ascii="Times New Roman" w:hAnsi="Times New Roman" w:cs="Times New Roman"/>
            <w:sz w:val="24"/>
            <w:szCs w:val="24"/>
          </w:rPr>
          <w:t>s</w:t>
        </w:r>
      </w:ins>
      <w:ins w:id="174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 seguintes problemas</w:t>
        </w:r>
      </w:ins>
      <w:ins w:id="175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 xml:space="preserve"> (12.10.2019)</w:t>
        </w:r>
      </w:ins>
      <w:ins w:id="176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:</w:t>
        </w:r>
      </w:ins>
    </w:p>
    <w:p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ins w:id="177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78" w:author="ULTIMATE" w:date="2019-10-13T23:13:00Z">
            <w:rPr>
              <w:ins w:id="179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80" w:author="ULTIMATE" w:date="2019-10-13T23:13:00Z">
          <w:pPr>
            <w:numPr>
              <w:numId w:val="17"/>
            </w:numPr>
            <w:shd w:val="clear" w:color="auto" w:fill="FFFFFF"/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81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82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Refeita ligações dos reles já instalado</w:t>
        </w:r>
      </w:ins>
    </w:p>
    <w:p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 w:line="240" w:lineRule="auto"/>
        <w:rPr>
          <w:ins w:id="183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84" w:author="ULTIMATE" w:date="2019-10-13T23:13:00Z">
            <w:rPr>
              <w:ins w:id="185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86" w:author="ULTIMATE" w:date="2019-10-13T23:13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187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88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Feita ligação dos reles que não estavam instalados</w:t>
        </w:r>
      </w:ins>
    </w:p>
    <w:p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 w:line="240" w:lineRule="auto"/>
        <w:rPr>
          <w:ins w:id="189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90" w:author="ULTIMATE" w:date="2019-10-13T23:13:00Z">
            <w:rPr>
              <w:ins w:id="191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92" w:author="ULTIMATE" w:date="2019-10-13T23:13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193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94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das ligações do sensor de temperatura</w:t>
        </w:r>
      </w:ins>
    </w:p>
    <w:p w:rsid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 w:line="240" w:lineRule="auto"/>
        <w:rPr>
          <w:ins w:id="195" w:author="ULTIMATE" w:date="2019-10-13T23:1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196" w:author="ULTIMATE" w:date="2019-10-13T23:13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197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98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dos cálculos e circuitos do divisor de tensão</w:t>
        </w:r>
      </w:ins>
    </w:p>
    <w:p w:rsidR="001C3C1B" w:rsidRDefault="001C3C1B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199" w:author="ULTIMATE" w:date="2019-10-13T23:1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00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01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Revisão</w:t>
        </w:r>
      </w:ins>
      <w:ins w:id="202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correção</w:t>
        </w:r>
      </w:ins>
      <w:ins w:id="203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nos relés e problema </w:t>
        </w:r>
      </w:ins>
      <w:ins w:id="204" w:author="ULTIMATE" w:date="2019-10-13T23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 desligamento através do botão o pr</w:t>
        </w:r>
      </w:ins>
      <w:ins w:id="205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é-aquecimento, onde foi ocasionado no código raiz do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microcontrolador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. </w:t>
        </w:r>
      </w:ins>
      <w:ins w:id="206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(12.10.2019)</w:t>
        </w:r>
      </w:ins>
    </w:p>
    <w:p w:rsidR="001C3C1B" w:rsidRDefault="001C3C1B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207" w:author="ULTIMATE" w:date="2019-10-13T23:19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08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09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Layout do </w:t>
        </w:r>
      </w:ins>
      <w:ins w:id="210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</w:t>
        </w:r>
      </w:ins>
      <w:ins w:id="211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ainel físico contendo os botões do 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menu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o display finalizado</w:t>
        </w:r>
      </w:ins>
      <w:ins w:id="212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em CorelDraw</w:t>
        </w:r>
      </w:ins>
      <w:ins w:id="213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</w:t>
        </w:r>
      </w:ins>
      <w:ins w:id="214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(12.10.2019)</w:t>
        </w:r>
      </w:ins>
    </w:p>
    <w:p w:rsidR="001C3C1B" w:rsidRDefault="000B61E8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215" w:author="ULTIMATE" w:date="2019-10-13T23:22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16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17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Finalizado o funcionamento básico do </w:t>
        </w:r>
      </w:ins>
      <w:ins w:id="218" w:author="ULTIMATE" w:date="2019-10-13T23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módulo, contudo o próximo passo é o monitoramento de energia onde será utilizado 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arduino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(12.10.2019)</w:t>
        </w:r>
      </w:ins>
    </w:p>
    <w:p w:rsidR="000B61E8" w:rsidRDefault="000B61E8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219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20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21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</w:t>
        </w:r>
      </w:ins>
      <w:ins w:id="222" w:author="ULTIMATE" w:date="2019-10-13T23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locação do display no layout feito da placa do </w:t>
        </w:r>
      </w:ins>
      <w:ins w:id="223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teclado do módulo 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no Ares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Proteus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confecção da placa.</w:t>
        </w:r>
      </w:ins>
      <w:ins w:id="224" w:author="ULTIMATE" w:date="2019-10-13T23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(12.10.2019)</w:t>
        </w:r>
      </w:ins>
    </w:p>
    <w:p w:rsidR="00E3459F" w:rsidRDefault="00E3459F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ins w:id="225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26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  <w:ins w:id="227" w:author="ULTIMATE" w:date="2019-11-01T21:4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Construção, testes e avaliações de uma placa Relé. (16.10.2019)</w:t>
        </w:r>
      </w:ins>
    </w:p>
    <w:p w:rsidR="00E3459F" w:rsidRPr="001C3C1B" w:rsidRDefault="00E3459F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228" w:author="ULTIMATE" w:date="2019-10-13T23:14:00Z">
            <w:rPr/>
          </w:rPrChange>
        </w:rPr>
        <w:pPrChange w:id="229" w:author="ULTIMATE" w:date="2019-10-13T23:14:00Z">
          <w:pPr>
            <w:pStyle w:val="PargrafodaLista"/>
            <w:numPr>
              <w:numId w:val="14"/>
            </w:numPr>
            <w:ind w:hanging="360"/>
          </w:pPr>
        </w:pPrChange>
      </w:pPr>
    </w:p>
    <w:p w:rsidR="007C1913" w:rsidRPr="00E02D38" w:rsidRDefault="007C1913" w:rsidP="007C1913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ins w:id="230" w:author="ULTIMATE" w:date="2019-10-06T16:23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</w:t>
      </w:r>
      <w:proofErr w:type="gramStart"/>
      <w:ins w:id="231" w:author="ULTIMATE" w:date="2019-10-06T16:09:00Z">
        <w:r w:rsidR="006C3A95">
          <w:rPr>
            <w:rFonts w:ascii="Times New Roman" w:hAnsi="Times New Roman" w:cs="Times New Roman"/>
            <w:sz w:val="24"/>
            <w:szCs w:val="24"/>
          </w:rPr>
          <w:t>lm35.</w:t>
        </w:r>
      </w:ins>
      <w:proofErr w:type="gramEnd"/>
      <w:del w:id="232" w:author="ULTIMATE" w:date="2019-10-06T16:09:00Z">
        <w:r w:rsidDel="006C3A95">
          <w:rPr>
            <w:rFonts w:ascii="Times New Roman" w:hAnsi="Times New Roman" w:cs="Times New Roman"/>
            <w:sz w:val="24"/>
            <w:szCs w:val="24"/>
          </w:rPr>
          <w:delText xml:space="preserve">Denso </w:delText>
        </w:r>
        <w:r w:rsidRPr="007C1913" w:rsidDel="006C3A95">
          <w:rPr>
            <w:rFonts w:ascii="Times New Roman" w:hAnsi="Times New Roman" w:cs="Times New Roman"/>
            <w:sz w:val="24"/>
            <w:szCs w:val="24"/>
          </w:rPr>
          <w:delText>179700-0220</w:delText>
        </w:r>
      </w:del>
    </w:p>
    <w:p w:rsidR="00563DD3" w:rsidRDefault="00563DD3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233" w:author="ULTIMATE" w:date="2019-10-06T16:24:00Z">
          <w:pPr>
            <w:pStyle w:val="PargrafodaLista"/>
            <w:numPr>
              <w:numId w:val="3"/>
            </w:numPr>
            <w:ind w:hanging="360"/>
          </w:pPr>
        </w:pPrChange>
      </w:pPr>
      <w:ins w:id="234" w:author="ULTIMATE" w:date="2019-10-06T16:23:00Z">
        <w:r>
          <w:rPr>
            <w:noProof/>
            <w:lang w:eastAsia="pt-BR"/>
          </w:rPr>
          <w:lastRenderedPageBreak/>
          <w:drawing>
            <wp:inline distT="0" distB="0" distL="0" distR="0" wp14:anchorId="3BFF3BF7" wp14:editId="4D90AB9C">
              <wp:extent cx="2257425" cy="2638425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56191" cy="26369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del w:id="235" w:author="ULTIMATE" w:date="2019-10-06T16:09:00Z">
        <w:r w:rsidDel="006C3A95">
          <w:rPr>
            <w:noProof/>
            <w:lang w:eastAsia="pt-BR"/>
          </w:rPr>
          <w:drawing>
            <wp:inline distT="0" distB="0" distL="0" distR="0" wp14:anchorId="256DF2A8" wp14:editId="0602CEC8">
              <wp:extent cx="2857500" cy="2143125"/>
              <wp:effectExtent l="0" t="0" r="0" b="9525"/>
              <wp:docPr id="7" name="Imagem 7" descr="Resultado de imagem para Sensor de temperatura Denso 179700-0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Resultado de imagem para Sensor de temperatura Denso 179700-0220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143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Del="004C6422" w:rsidRDefault="007C1913" w:rsidP="007C1913">
      <w:pPr>
        <w:pStyle w:val="PargrafodaLista"/>
        <w:numPr>
          <w:ilvl w:val="0"/>
          <w:numId w:val="3"/>
        </w:numPr>
        <w:rPr>
          <w:del w:id="236" w:author="ULTIMATE" w:date="2019-10-06T16:31:00Z"/>
          <w:rFonts w:ascii="Times New Roman" w:hAnsi="Times New Roman" w:cs="Times New Roman"/>
          <w:sz w:val="24"/>
          <w:szCs w:val="24"/>
        </w:rPr>
      </w:pPr>
      <w:del w:id="237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>Sensor de Pressão</w:delText>
        </w:r>
      </w:del>
    </w:p>
    <w:p w:rsidR="007C1913" w:rsidRPr="00A511A4" w:rsidDel="004C6422" w:rsidRDefault="007C1913" w:rsidP="007C1913">
      <w:pPr>
        <w:pStyle w:val="PargrafodaLista"/>
        <w:numPr>
          <w:ilvl w:val="0"/>
          <w:numId w:val="3"/>
        </w:numPr>
        <w:rPr>
          <w:del w:id="238" w:author="ULTIMATE" w:date="2019-10-06T16:31:00Z"/>
          <w:rFonts w:ascii="Times New Roman" w:hAnsi="Times New Roman" w:cs="Times New Roman"/>
          <w:sz w:val="24"/>
          <w:szCs w:val="24"/>
        </w:rPr>
      </w:pPr>
      <w:del w:id="239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:rsidR="007C1913" w:rsidRPr="007C1913" w:rsidRDefault="007C1913" w:rsidP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</w:p>
    <w:p w:rsidR="00EC079A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4055B1">
        <w:rPr>
          <w:rFonts w:ascii="Times New Roman" w:hAnsi="Times New Roman" w:cs="Times New Roman"/>
          <w:b/>
          <w:sz w:val="24"/>
          <w:szCs w:val="24"/>
        </w:rPr>
        <w:t>10 CONSTRUÇÃO</w:t>
      </w:r>
      <w:proofErr w:type="gramEnd"/>
      <w:r w:rsidRPr="004055B1">
        <w:rPr>
          <w:rFonts w:ascii="Times New Roman" w:hAnsi="Times New Roman" w:cs="Times New Roman"/>
          <w:b/>
          <w:sz w:val="24"/>
          <w:szCs w:val="24"/>
        </w:rPr>
        <w:t xml:space="preserve"> FÍSICA DO MÓDULO</w:t>
      </w:r>
    </w:p>
    <w:p w:rsidR="00396C17" w:rsidRPr="006C3A95" w:rsidDel="006C3A95" w:rsidRDefault="006C3A95" w:rsidP="004055B1">
      <w:pPr>
        <w:pStyle w:val="PargrafodaLista"/>
        <w:numPr>
          <w:ilvl w:val="0"/>
          <w:numId w:val="5"/>
        </w:numPr>
        <w:rPr>
          <w:del w:id="240" w:author="ULTIMATE" w:date="2019-10-06T16:08:00Z"/>
          <w:rFonts w:ascii="Times New Roman" w:hAnsi="Times New Roman" w:cs="Times New Roman"/>
          <w:sz w:val="24"/>
          <w:szCs w:val="24"/>
        </w:rPr>
      </w:pPr>
      <w:ins w:id="241" w:author="ULTIMATE" w:date="2019-10-06T16:07:00Z">
        <w:r w:rsidRPr="006C3A95">
          <w:rPr>
            <w:rFonts w:ascii="Times New Roman" w:hAnsi="Times New Roman" w:cs="Times New Roman"/>
            <w:sz w:val="24"/>
            <w:szCs w:val="24"/>
          </w:rPr>
          <w:t xml:space="preserve">O sensor de temperatura utilizado </w:t>
        </w:r>
      </w:ins>
      <w:ins w:id="242" w:author="ULTIMATE" w:date="2019-10-06T16:08:00Z">
        <w:r w:rsidRPr="006C3A95">
          <w:rPr>
            <w:rFonts w:ascii="Times New Roman" w:hAnsi="Times New Roman" w:cs="Times New Roman"/>
            <w:sz w:val="24"/>
            <w:szCs w:val="24"/>
          </w:rPr>
          <w:t>será um lm35.</w:t>
        </w:r>
        <w:r w:rsidRPr="00396C17" w:rsidDel="006C3A95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243" w:author="ULTIMATE" w:date="2019-10-06T16:08:00Z">
        <w:r w:rsidR="00396C17" w:rsidRPr="00396C17" w:rsidDel="006C3A95">
          <w:rPr>
            <w:rFonts w:ascii="Times New Roman" w:hAnsi="Times New Roman" w:cs="Times New Roman"/>
            <w:sz w:val="24"/>
            <w:szCs w:val="24"/>
          </w:rPr>
          <w:delText>Sensor de temperatura e o conector que foi comprado em 20.08.2019 para testes e a conexão geral com o módulo.</w:delText>
        </w:r>
      </w:del>
    </w:p>
    <w:p w:rsidR="00396C17" w:rsidRPr="00396C17" w:rsidRDefault="00396C17" w:rsidP="004055B1">
      <w:pPr>
        <w:rPr>
          <w:rFonts w:ascii="Times New Roman" w:hAnsi="Times New Roman" w:cs="Times New Roman"/>
          <w:sz w:val="24"/>
          <w:szCs w:val="24"/>
        </w:rPr>
      </w:pPr>
    </w:p>
    <w:p w:rsidR="00EC079A" w:rsidRDefault="00EC079A">
      <w:pPr>
        <w:pStyle w:val="PargrafodaLista"/>
        <w:rPr>
          <w:ins w:id="244" w:author="ULTIMATE" w:date="2019-10-06T16:24:00Z"/>
          <w:rFonts w:ascii="Times New Roman" w:hAnsi="Times New Roman" w:cs="Times New Roman"/>
          <w:b/>
          <w:sz w:val="24"/>
          <w:szCs w:val="24"/>
        </w:rPr>
        <w:pPrChange w:id="245" w:author="ULTIMATE" w:date="2019-10-06T16:24:00Z">
          <w:pPr>
            <w:jc w:val="center"/>
          </w:pPr>
        </w:pPrChange>
      </w:pPr>
      <w:del w:id="246" w:author="ULTIMATE" w:date="2019-10-06T16:07:00Z">
        <w:r w:rsidDel="006C3A95">
          <w:rPr>
            <w:noProof/>
            <w:lang w:eastAsia="pt-BR"/>
          </w:rPr>
          <w:lastRenderedPageBreak/>
          <w:drawing>
            <wp:inline distT="0" distB="0" distL="0" distR="0" wp14:anchorId="2324013D" wp14:editId="37504499">
              <wp:extent cx="2962275" cy="4453391"/>
              <wp:effectExtent l="0" t="0" r="0" b="4445"/>
              <wp:docPr id="3" name="Imagem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62503" cy="4453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4C6422" w:rsidRDefault="00081E89">
      <w:pPr>
        <w:pStyle w:val="PargrafodaLista"/>
        <w:jc w:val="center"/>
        <w:rPr>
          <w:rFonts w:ascii="Times New Roman" w:hAnsi="Times New Roman" w:cs="Times New Roman"/>
          <w:b/>
          <w:sz w:val="24"/>
          <w:szCs w:val="24"/>
        </w:rPr>
        <w:pPrChange w:id="247" w:author="ULTIMATE" w:date="2019-10-06T16:24:00Z">
          <w:pPr>
            <w:jc w:val="center"/>
          </w:pPr>
        </w:pPrChange>
      </w:pPr>
      <w:ins w:id="248" w:author="ULTIMATE" w:date="2019-10-06T16:35:00Z">
        <w:r>
          <w:rPr>
            <w:noProof/>
            <w:lang w:eastAsia="pt-BR"/>
          </w:rPr>
          <w:drawing>
            <wp:inline distT="0" distB="0" distL="0" distR="0">
              <wp:extent cx="2857500" cy="2857500"/>
              <wp:effectExtent l="0" t="0" r="0" b="0"/>
              <wp:docPr id="25" name="Imagem 25" descr="Resultado de imagem para lm35 sensor de temperatur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Resultado de imagem para lm35 sensor de temperatura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857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396C17" w:rsidRP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:rsidR="00396C17" w:rsidRPr="00396C17" w:rsidRDefault="00396C17" w:rsidP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055B1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9A" w:rsidRDefault="00EC079A" w:rsidP="00EC079A">
      <w:pPr>
        <w:jc w:val="center"/>
        <w:rPr>
          <w:ins w:id="249" w:author="ULTIMATE" w:date="2019-11-01T22:08:00Z"/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DB" w:rsidRDefault="00FD36DB" w:rsidP="00FD36DB">
      <w:pPr>
        <w:pStyle w:val="PargrafodaLista"/>
        <w:numPr>
          <w:ilvl w:val="0"/>
          <w:numId w:val="25"/>
        </w:numPr>
        <w:rPr>
          <w:ins w:id="250" w:author="ULTIMATE" w:date="2019-11-01T22:10:00Z"/>
          <w:rFonts w:ascii="Times New Roman" w:hAnsi="Times New Roman" w:cs="Times New Roman"/>
          <w:sz w:val="24"/>
          <w:szCs w:val="24"/>
        </w:rPr>
        <w:pPrChange w:id="251" w:author="ULTIMATE" w:date="2019-11-01T22:08:00Z">
          <w:pPr>
            <w:jc w:val="center"/>
          </w:pPr>
        </w:pPrChange>
      </w:pPr>
      <w:ins w:id="252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253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Layout </w:t>
        </w:r>
        <w:r w:rsidRPr="00FD36DB">
          <w:rPr>
            <w:rFonts w:ascii="Times New Roman" w:hAnsi="Times New Roman" w:cs="Times New Roman"/>
            <w:sz w:val="24"/>
            <w:szCs w:val="24"/>
          </w:rPr>
          <w:t>fronta</w:t>
        </w:r>
      </w:ins>
      <w:ins w:id="254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l</w:t>
        </w:r>
      </w:ins>
      <w:ins w:id="255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256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do módulo físico</w:t>
        </w:r>
      </w:ins>
      <w:ins w:id="257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 xml:space="preserve"> contendo display e botões</w:t>
        </w:r>
      </w:ins>
      <w:ins w:id="258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259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feito no </w:t>
        </w:r>
        <w:proofErr w:type="gramStart"/>
        <w:r w:rsidRPr="00FD36DB">
          <w:rPr>
            <w:rFonts w:ascii="Times New Roman" w:hAnsi="Times New Roman" w:cs="Times New Roman"/>
            <w:sz w:val="24"/>
            <w:szCs w:val="24"/>
            <w:rPrChange w:id="260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>CorelDraw</w:t>
        </w:r>
      </w:ins>
      <w:proofErr w:type="gramEnd"/>
      <w:ins w:id="261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262" w:author="ULTIMATE" w:date="2019-11-01T22:15:00Z">
        <w:r>
          <w:rPr>
            <w:rFonts w:ascii="Times New Roman" w:hAnsi="Times New Roman" w:cs="Times New Roman"/>
            <w:sz w:val="24"/>
            <w:szCs w:val="24"/>
          </w:rPr>
          <w:t xml:space="preserve"> (12.10.2019 até o dia 14.10.2019)</w:t>
        </w:r>
      </w:ins>
      <w:bookmarkStart w:id="263" w:name="_GoBack"/>
      <w:bookmarkEnd w:id="263"/>
    </w:p>
    <w:p w:rsidR="00FD36DB" w:rsidRDefault="00FD36DB" w:rsidP="00FD36DB">
      <w:pPr>
        <w:pStyle w:val="PargrafodaLista"/>
        <w:jc w:val="center"/>
        <w:rPr>
          <w:ins w:id="264" w:author="ULTIMATE" w:date="2019-11-01T22:09:00Z"/>
          <w:rFonts w:ascii="Times New Roman" w:hAnsi="Times New Roman" w:cs="Times New Roman"/>
          <w:sz w:val="24"/>
          <w:szCs w:val="24"/>
        </w:rPr>
        <w:pPrChange w:id="265" w:author="ULTIMATE" w:date="2019-11-01T22:10:00Z">
          <w:pPr>
            <w:jc w:val="center"/>
          </w:pPr>
        </w:pPrChange>
      </w:pPr>
      <w:ins w:id="266" w:author="ULTIMATE" w:date="2019-11-01T22:10:00Z">
        <w:r>
          <w:rPr>
            <w:rFonts w:ascii="Times New Roman" w:hAnsi="Times New Roman" w:cs="Times New Roman"/>
            <w:noProof/>
            <w:sz w:val="24"/>
            <w:szCs w:val="24"/>
            <w:lang w:eastAsia="pt-BR"/>
          </w:rPr>
          <w:lastRenderedPageBreak/>
          <w:drawing>
            <wp:inline distT="0" distB="0" distL="0" distR="0">
              <wp:extent cx="5295900" cy="3434830"/>
              <wp:effectExtent l="0" t="0" r="0" b="0"/>
              <wp:docPr id="30" name="Imagem 30" descr="C:\Users\ULTIMATE\Desktop\TCC\SMG\Layout\Layout_do_Modul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ULTIMATE\Desktop\TCC\SMG\Layout\Layout_do_Modulo.png"/>
                      <pic:cNvPicPr>
                        <a:picLocks noChangeAspect="1" noChangeArrowheads="1"/>
                      </pic:cNvPicPr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93566" cy="34333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FD36DB" w:rsidRPr="00FD36DB" w:rsidRDefault="00FD36DB" w:rsidP="00FD36DB">
      <w:pPr>
        <w:pStyle w:val="PargrafodaLista"/>
        <w:rPr>
          <w:ins w:id="267" w:author="ULTIMATE" w:date="2019-11-01T22:08:00Z"/>
          <w:rFonts w:ascii="Times New Roman" w:hAnsi="Times New Roman" w:cs="Times New Roman"/>
          <w:sz w:val="24"/>
          <w:szCs w:val="24"/>
          <w:rPrChange w:id="268" w:author="ULTIMATE" w:date="2019-11-01T22:09:00Z">
            <w:rPr>
              <w:ins w:id="269" w:author="ULTIMATE" w:date="2019-11-01T22:08:00Z"/>
            </w:rPr>
          </w:rPrChange>
        </w:rPr>
        <w:pPrChange w:id="270" w:author="ULTIMATE" w:date="2019-11-01T22:09:00Z">
          <w:pPr>
            <w:jc w:val="center"/>
          </w:pPr>
        </w:pPrChange>
      </w:pPr>
    </w:p>
    <w:p w:rsidR="00FD36DB" w:rsidRDefault="00FD36DB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11 CONSTRUÇÃO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ELÉTRICA</w:t>
      </w:r>
    </w:p>
    <w:p w:rsidR="00396C17" w:rsidRPr="00396C17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:rsidR="001D22D4" w:rsidRDefault="001D22D4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5172075" cy="31051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59" cy="310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5B1" w:rsidRPr="002260CA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96C17" w:rsidRDefault="00396C17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584351" cy="343852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0967" cy="34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787538" cy="3590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4761" cy="3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812937" cy="3609975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4" cy="36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Pr="001D22D4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00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4257675" cy="3193497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9121" cy="3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271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272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273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274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</w:p>
    <w:p w:rsidR="00901622" w:rsidRPr="00C171A7" w:rsidRDefault="00901622" w:rsidP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</w:t>
      </w:r>
      <w:del w:id="275" w:author="ULTIMATE" w:date="2019-11-01T21:27:00Z">
        <w:r w:rsidDel="00575F8E">
          <w:rPr>
            <w:rFonts w:ascii="Times New Roman" w:hAnsi="Times New Roman" w:cs="Times New Roman"/>
            <w:sz w:val="24"/>
            <w:szCs w:val="24"/>
          </w:rPr>
          <w:delText>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a temperatura varia</w:t>
      </w:r>
      <w:ins w:id="276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>
        <w:t>Figura 2 - Primeiro teste d</w:t>
      </w:r>
      <w:ins w:id="277" w:author="ULTIMATE" w:date="2019-09-05T07:17:00Z">
        <w:r w:rsidR="006D1738">
          <w:t xml:space="preserve">o </w:t>
        </w:r>
      </w:ins>
      <w:ins w:id="278" w:author="ULTIMATE" w:date="2019-09-05T07:18:00Z">
        <w:r w:rsidR="006D1738">
          <w:t>sensor.</w:t>
        </w:r>
      </w:ins>
      <w:del w:id="279" w:author="ULTIMATE" w:date="2019-09-05T07:17:00Z">
        <w:r w:rsidDel="006D1738">
          <w:delText>e linearidade</w:delText>
        </w:r>
      </w:del>
      <w:del w:id="280" w:author="Khayo Vannucci" w:date="2019-09-29T10:30:00Z">
        <w:r w:rsidDel="00563D16">
          <w:delText>.</w:delText>
        </w:r>
      </w:del>
    </w:p>
    <w:p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901622">
      <w:pPr>
        <w:pStyle w:val="Legenda"/>
        <w:jc w:val="center"/>
      </w:pPr>
      <w:r>
        <w:t>Figura 3 - Segundo teste d</w:t>
      </w:r>
      <w:ins w:id="281" w:author="ULTIMATE" w:date="2019-09-05T07:18:00Z">
        <w:r w:rsidR="006D1738">
          <w:t xml:space="preserve">o sensor. </w:t>
        </w:r>
      </w:ins>
      <w:del w:id="282" w:author="ULTIMATE" w:date="2019-09-05T07:18:00Z">
        <w:r w:rsidDel="006D1738">
          <w:delText>e linearidade.</w:delText>
        </w:r>
      </w:del>
    </w:p>
    <w:p w:rsidR="00C171A7" w:rsidRPr="004C6422" w:rsidRDefault="009C5F93" w:rsidP="005740E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rPrChange w:id="283" w:author="ULTIMATE" w:date="2019-10-06T16:30:00Z">
            <w:rPr/>
          </w:rPrChange>
        </w:rPr>
      </w:pPr>
      <w:ins w:id="284" w:author="ULTIMATE" w:date="2019-09-05T07:20:00Z">
        <w:r w:rsidRPr="004C6422">
          <w:rPr>
            <w:rFonts w:ascii="Times New Roman" w:hAnsi="Times New Roman" w:cs="Times New Roman"/>
            <w:sz w:val="24"/>
            <w:szCs w:val="24"/>
            <w:rPrChange w:id="285" w:author="ULTIMATE" w:date="2019-10-06T16:30:00Z">
              <w:rPr/>
            </w:rPrChange>
          </w:rPr>
          <w:t>Na figura 4 mostra o c</w:t>
        </w:r>
      </w:ins>
      <w:del w:id="286" w:author="ULTIMATE" w:date="2019-09-05T07:20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287" w:author="ULTIMATE" w:date="2019-10-06T16:30:00Z">
              <w:rPr/>
            </w:rPrChange>
          </w:rPr>
          <w:delText>C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288" w:author="ULTIMATE" w:date="2019-10-06T16:30:00Z">
            <w:rPr/>
          </w:rPrChange>
        </w:rPr>
        <w:t xml:space="preserve">ircuito </w:t>
      </w:r>
      <w:ins w:id="289" w:author="ULTIMATE" w:date="2019-09-05T07:19:00Z">
        <w:r w:rsidRPr="004C6422">
          <w:rPr>
            <w:rFonts w:ascii="Times New Roman" w:hAnsi="Times New Roman" w:cs="Times New Roman"/>
            <w:sz w:val="24"/>
            <w:szCs w:val="24"/>
            <w:rPrChange w:id="290" w:author="ULTIMATE" w:date="2019-10-06T16:30:00Z">
              <w:rPr/>
            </w:rPrChange>
          </w:rPr>
          <w:t>de teste do amplificador operacional</w:t>
        </w:r>
      </w:ins>
      <w:ins w:id="291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292" w:author="ULTIMATE" w:date="2019-10-06T16:30:00Z">
              <w:rPr/>
            </w:rPrChange>
          </w:rPr>
          <w:t xml:space="preserve">. Se o AO estiver bom, 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293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294" w:author="ULTIMATE" w:date="2019-10-06T16:30:00Z">
              <w:rPr/>
            </w:rPrChange>
          </w:rPr>
          <w:t xml:space="preserve"> ficará piscando e</w:t>
        </w:r>
      </w:ins>
      <w:ins w:id="295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296" w:author="ULTIMATE" w:date="2019-10-06T16:30:00Z">
              <w:rPr/>
            </w:rPrChange>
          </w:rPr>
          <w:t>,</w:t>
        </w:r>
      </w:ins>
      <w:ins w:id="297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298" w:author="ULTIMATE" w:date="2019-10-06T16:30:00Z">
              <w:rPr/>
            </w:rPrChange>
          </w:rPr>
          <w:t xml:space="preserve"> se estiver ruim, </w:t>
        </w:r>
      </w:ins>
      <w:ins w:id="299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300" w:author="ULTIMATE" w:date="2019-10-06T16:30:00Z">
              <w:rPr/>
            </w:rPrChange>
          </w:rPr>
          <w:t xml:space="preserve">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301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302" w:author="ULTIMATE" w:date="2019-10-06T16:30:00Z">
              <w:rPr/>
            </w:rPrChange>
          </w:rPr>
          <w:t xml:space="preserve"> ficará ligado ou apagado direto, como mostra na Figura </w:t>
        </w:r>
      </w:ins>
      <w:ins w:id="303" w:author="ULTIMATE" w:date="2019-09-05T07:26:00Z">
        <w:r w:rsidRPr="004C6422">
          <w:rPr>
            <w:rFonts w:ascii="Times New Roman" w:hAnsi="Times New Roman" w:cs="Times New Roman"/>
            <w:sz w:val="24"/>
            <w:szCs w:val="24"/>
            <w:rPrChange w:id="304" w:author="ULTIMATE" w:date="2019-10-06T16:30:00Z">
              <w:rPr/>
            </w:rPrChange>
          </w:rPr>
          <w:t>5</w:t>
        </w:r>
      </w:ins>
      <w:ins w:id="305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306" w:author="ULTIMATE" w:date="2019-10-06T16:30:00Z">
              <w:rPr/>
            </w:rPrChange>
          </w:rPr>
          <w:t xml:space="preserve"> com o circuito montado no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307" w:author="ULTIMATE" w:date="2019-10-06T16:30:00Z">
              <w:rPr/>
            </w:rPrChange>
          </w:rPr>
          <w:t>Proteus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308" w:author="ULTIMATE" w:date="2019-10-06T16:30:00Z">
              <w:rPr/>
            </w:rPrChange>
          </w:rPr>
          <w:t xml:space="preserve">. </w:t>
        </w:r>
      </w:ins>
      <w:del w:id="309" w:author="ULTIMATE" w:date="2019-09-05T07:19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310" w:author="ULTIMATE" w:date="2019-10-06T16:30:00Z">
              <w:rPr/>
            </w:rPrChange>
          </w:rPr>
          <w:delText>e construção do gerador de frequência (senoidal) para simular a frequência da rede no módulo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311" w:author="ULTIMATE" w:date="2019-10-06T16:30:00Z">
            <w:rPr/>
          </w:rPrChange>
        </w:rPr>
        <w:t xml:space="preserve">. </w:t>
      </w:r>
    </w:p>
    <w:p w:rsidR="005478C6" w:rsidRDefault="005478C6" w:rsidP="005478C6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 xml:space="preserve">Figura 4 </w:t>
      </w:r>
      <w:del w:id="312" w:author="ULTIMATE" w:date="2019-09-05T07:20:00Z">
        <w:r w:rsidDel="009C5F93">
          <w:delText>-</w:delText>
        </w:r>
      </w:del>
      <w:ins w:id="313" w:author="ULTIMATE" w:date="2019-09-05T07:20:00Z">
        <w:r w:rsidR="009C5F93">
          <w:t>Teste do AO.</w:t>
        </w:r>
      </w:ins>
      <w:del w:id="314" w:author="ULTIMATE" w:date="2019-09-05T07:20:00Z">
        <w:r w:rsidDel="009C5F93">
          <w:delText>Gerador de Frequência.</w:delText>
        </w:r>
      </w:del>
    </w:p>
    <w:p w:rsidR="005478C6" w:rsidRDefault="005478C6" w:rsidP="005478C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5478C6">
      <w:pPr>
        <w:pStyle w:val="Legenda"/>
        <w:jc w:val="center"/>
      </w:pPr>
      <w:r>
        <w:t>Figura 5 - Teste do AO</w:t>
      </w:r>
      <w:ins w:id="315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316" w:author="ULTIMATE" w:date="2019-09-05T07:21:00Z">
        <w:r w:rsidDel="009C5F93">
          <w:delText>.</w:delText>
        </w:r>
      </w:del>
    </w:p>
    <w:p w:rsidR="005478C6" w:rsidRDefault="005478C6" w:rsidP="005478C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22" w:rsidRDefault="005478C6" w:rsidP="004C6422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9DF37AB" wp14:editId="0367A73E">
            <wp:extent cx="5762625" cy="32861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F28" w:rsidDel="004C6422" w:rsidRDefault="005478C6">
      <w:pPr>
        <w:pStyle w:val="Legenda"/>
        <w:jc w:val="center"/>
        <w:rPr>
          <w:del w:id="317" w:author="ULTIMATE" w:date="2019-10-06T16:27:00Z"/>
        </w:rPr>
      </w:pPr>
      <w:r>
        <w:t xml:space="preserve">Figura 6 - Teste do Gerador de </w:t>
      </w:r>
      <w:ins w:id="318" w:author="ULTIMATE" w:date="2019-09-05T07:23:00Z">
        <w:r w:rsidR="009C5F93">
          <w:t>Sinal</w:t>
        </w:r>
      </w:ins>
      <w:ins w:id="319" w:author="ULTIMATE" w:date="2019-09-05T07:26:00Z">
        <w:r w:rsidR="009C5F93">
          <w:t xml:space="preserve">. </w:t>
        </w:r>
      </w:ins>
      <w:del w:id="320" w:author="ULTIMATE" w:date="2019-09-05T07:23:00Z">
        <w:r w:rsidDel="009C5F93">
          <w:delText>Função</w:delText>
        </w:r>
      </w:del>
      <w:del w:id="321" w:author="ULTIMATE" w:date="2019-09-05T07:26:00Z">
        <w:r w:rsidDel="009C5F93">
          <w:delText>.</w:delText>
        </w:r>
      </w:del>
    </w:p>
    <w:p w:rsidR="004C6422" w:rsidRDefault="004C6422" w:rsidP="004C6422">
      <w:pPr>
        <w:pStyle w:val="PargrafodaLista"/>
        <w:numPr>
          <w:ilvl w:val="0"/>
          <w:numId w:val="18"/>
        </w:numPr>
        <w:rPr>
          <w:ins w:id="322" w:author="ULTIMATE" w:date="2019-10-06T16:30:00Z"/>
          <w:rFonts w:ascii="Times New Roman" w:hAnsi="Times New Roman" w:cs="Times New Roman"/>
          <w:sz w:val="24"/>
          <w:szCs w:val="24"/>
        </w:rPr>
      </w:pPr>
      <w:ins w:id="323" w:author="ULTIMATE" w:date="2019-10-06T16:28:00Z">
        <w:r>
          <w:t xml:space="preserve"> </w:t>
        </w:r>
        <w:r w:rsidRPr="004C6422">
          <w:rPr>
            <w:rFonts w:ascii="Times New Roman" w:hAnsi="Times New Roman" w:cs="Times New Roman"/>
            <w:sz w:val="24"/>
            <w:szCs w:val="24"/>
            <w:rPrChange w:id="324" w:author="ULTIMATE" w:date="2019-10-06T16:29:00Z">
              <w:rPr/>
            </w:rPrChange>
          </w:rPr>
          <w:t>Drive de partida</w:t>
        </w:r>
      </w:ins>
      <w:ins w:id="325" w:author="ULTIMATE" w:date="2019-10-06T16:29:00Z">
        <w:r>
          <w:rPr>
            <w:rFonts w:ascii="Times New Roman" w:hAnsi="Times New Roman" w:cs="Times New Roman"/>
            <w:sz w:val="24"/>
            <w:szCs w:val="24"/>
          </w:rPr>
          <w:t xml:space="preserve"> feito em 22.09.19</w:t>
        </w:r>
      </w:ins>
    </w:p>
    <w:p w:rsidR="004C6422" w:rsidRDefault="004C6422">
      <w:pPr>
        <w:pStyle w:val="PargrafodaLista"/>
        <w:rPr>
          <w:ins w:id="326" w:author="ULTIMATE" w:date="2019-10-06T16:30:00Z"/>
          <w:rFonts w:ascii="Times New Roman" w:hAnsi="Times New Roman" w:cs="Times New Roman"/>
          <w:sz w:val="24"/>
          <w:szCs w:val="24"/>
        </w:rPr>
        <w:pPrChange w:id="327" w:author="ULTIMATE" w:date="2019-10-06T16:30:00Z">
          <w:pPr>
            <w:pStyle w:val="PargrafodaLista"/>
            <w:numPr>
              <w:numId w:val="18"/>
            </w:numPr>
            <w:ind w:hanging="360"/>
          </w:pPr>
        </w:pPrChange>
      </w:pPr>
    </w:p>
    <w:p w:rsidR="004C6422" w:rsidRPr="004C6422" w:rsidRDefault="004C6422">
      <w:pPr>
        <w:pStyle w:val="PargrafodaLista"/>
        <w:jc w:val="center"/>
        <w:rPr>
          <w:ins w:id="328" w:author="ULTIMATE" w:date="2019-10-06T16:27:00Z"/>
          <w:rFonts w:ascii="Times New Roman" w:hAnsi="Times New Roman" w:cs="Times New Roman"/>
          <w:sz w:val="24"/>
          <w:szCs w:val="24"/>
          <w:rPrChange w:id="329" w:author="ULTIMATE" w:date="2019-10-06T16:29:00Z">
            <w:rPr>
              <w:ins w:id="330" w:author="ULTIMATE" w:date="2019-10-06T16:27:00Z"/>
            </w:rPr>
          </w:rPrChange>
        </w:rPr>
        <w:pPrChange w:id="331" w:author="ULTIMATE" w:date="2019-10-06T16:30:00Z">
          <w:pPr>
            <w:pStyle w:val="PargrafodaLista"/>
            <w:numPr>
              <w:numId w:val="18"/>
            </w:numPr>
            <w:ind w:hanging="360"/>
          </w:pPr>
        </w:pPrChange>
      </w:pPr>
      <w:ins w:id="332" w:author="ULTIMATE" w:date="2019-10-06T16:30:00Z">
        <w:r>
          <w:rPr>
            <w:noProof/>
            <w:lang w:eastAsia="pt-BR"/>
          </w:rPr>
          <w:lastRenderedPageBreak/>
          <w:drawing>
            <wp:inline distT="0" distB="0" distL="0" distR="0" wp14:anchorId="4E7ABF83" wp14:editId="56EFE99C">
              <wp:extent cx="2533650" cy="4504189"/>
              <wp:effectExtent l="0" t="0" r="0" b="0"/>
              <wp:docPr id="24" name="Imagem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32266" cy="45017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512B0" w:rsidDel="004C6422" w:rsidRDefault="004512B0" w:rsidP="00E3459F">
      <w:pPr>
        <w:pStyle w:val="Legenda"/>
        <w:rPr>
          <w:ins w:id="333" w:author="Khayo Vannucci" w:date="2019-09-29T16:08:00Z"/>
          <w:del w:id="334" w:author="ULTIMATE" w:date="2019-10-06T16:27:00Z"/>
        </w:rPr>
        <w:pPrChange w:id="335" w:author="ULTIMATE" w:date="2019-11-01T21:42:00Z">
          <w:pPr/>
        </w:pPrChange>
      </w:pPr>
    </w:p>
    <w:p w:rsidR="00A36CC1" w:rsidRDefault="00E3459F" w:rsidP="00E3459F">
      <w:pPr>
        <w:pStyle w:val="Legenda"/>
        <w:numPr>
          <w:ilvl w:val="0"/>
          <w:numId w:val="23"/>
        </w:numPr>
        <w:rPr>
          <w:ins w:id="336" w:author="ULTIMATE" w:date="2019-11-01T21:53:00Z"/>
          <w:rFonts w:ascii="Times New Roman" w:hAnsi="Times New Roman" w:cs="Times New Roman"/>
          <w:b w:val="0"/>
          <w:sz w:val="24"/>
          <w:szCs w:val="24"/>
        </w:rPr>
        <w:pPrChange w:id="337" w:author="ULTIMATE" w:date="2019-11-01T21:50:00Z">
          <w:pPr>
            <w:pStyle w:val="Legenda"/>
            <w:jc w:val="center"/>
          </w:pPr>
        </w:pPrChange>
      </w:pPr>
      <w:ins w:id="338" w:author="ULTIMATE" w:date="2019-11-01T21:50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Projetado </w:t>
        </w:r>
      </w:ins>
      <w:ins w:id="339" w:author="ULTIMATE" w:date="2019-11-01T21:51:00Z">
        <w:r>
          <w:rPr>
            <w:rFonts w:ascii="Times New Roman" w:hAnsi="Times New Roman" w:cs="Times New Roman"/>
            <w:b w:val="0"/>
            <w:sz w:val="24"/>
            <w:szCs w:val="24"/>
          </w:rPr>
          <w:t>circuito para a placa do display e dos bot</w:t>
        </w:r>
      </w:ins>
      <w:ins w:id="340" w:author="ULTIMATE" w:date="2019-11-01T21:52:00Z">
        <w:r>
          <w:rPr>
            <w:rFonts w:ascii="Times New Roman" w:hAnsi="Times New Roman" w:cs="Times New Roman"/>
            <w:b w:val="0"/>
            <w:sz w:val="24"/>
            <w:szCs w:val="24"/>
          </w:rPr>
          <w:t>ões</w:t>
        </w:r>
      </w:ins>
      <w:ins w:id="341" w:author="ULTIMATE" w:date="2019-11-01T21:51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, tendo nas </w:t>
        </w:r>
      </w:ins>
      <w:ins w:id="342" w:author="ULTIMATE" w:date="2019-11-01T21:52:00Z">
        <w:r>
          <w:rPr>
            <w:rFonts w:ascii="Times New Roman" w:hAnsi="Times New Roman" w:cs="Times New Roman"/>
            <w:b w:val="0"/>
            <w:sz w:val="24"/>
            <w:szCs w:val="24"/>
          </w:rPr>
          <w:t>imagens</w:t>
        </w:r>
      </w:ins>
      <w:ins w:id="343" w:author="ULTIMATE" w:date="2019-11-01T21:51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o layout do projeto em 3D</w:t>
        </w:r>
      </w:ins>
      <w:ins w:id="344" w:author="ULTIMATE" w:date="2019-11-01T21:54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com os componentes alocados</w:t>
        </w:r>
      </w:ins>
      <w:ins w:id="345" w:author="ULTIMATE" w:date="2019-11-01T21:51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e o </w:t>
        </w:r>
      </w:ins>
      <w:ins w:id="346" w:author="ULTIMATE" w:date="2019-11-01T21:52:00Z">
        <w:r>
          <w:rPr>
            <w:rFonts w:ascii="Times New Roman" w:hAnsi="Times New Roman" w:cs="Times New Roman"/>
            <w:b w:val="0"/>
            <w:sz w:val="24"/>
            <w:szCs w:val="24"/>
          </w:rPr>
          <w:t>projeto</w:t>
        </w:r>
      </w:ins>
      <w:ins w:id="347" w:author="ULTIMATE" w:date="2019-11-01T21:51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</w:t>
        </w:r>
      </w:ins>
      <w:ins w:id="348" w:author="ULTIMATE" w:date="2019-11-01T21:52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em </w:t>
        </w:r>
        <w:proofErr w:type="gramStart"/>
        <w:r>
          <w:rPr>
            <w:rFonts w:ascii="Times New Roman" w:hAnsi="Times New Roman" w:cs="Times New Roman"/>
            <w:b w:val="0"/>
            <w:sz w:val="24"/>
            <w:szCs w:val="24"/>
          </w:rPr>
          <w:t>2D</w:t>
        </w:r>
        <w:proofErr w:type="gramEnd"/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</w:t>
        </w:r>
      </w:ins>
      <w:ins w:id="349" w:author="ULTIMATE" w:date="2019-11-01T21:55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mostrando </w:t>
        </w:r>
      </w:ins>
      <w:ins w:id="350" w:author="ULTIMATE" w:date="2019-11-01T21:52:00Z">
        <w:r>
          <w:rPr>
            <w:rFonts w:ascii="Times New Roman" w:hAnsi="Times New Roman" w:cs="Times New Roman"/>
            <w:b w:val="0"/>
            <w:sz w:val="24"/>
            <w:szCs w:val="24"/>
          </w:rPr>
          <w:t>as trilhas.</w:t>
        </w:r>
      </w:ins>
      <w:ins w:id="351" w:author="ULTIMATE" w:date="2019-11-01T21:53:00Z">
        <w:r>
          <w:rPr>
            <w:rFonts w:ascii="Times New Roman" w:hAnsi="Times New Roman" w:cs="Times New Roman"/>
            <w:b w:val="0"/>
            <w:sz w:val="24"/>
            <w:szCs w:val="24"/>
          </w:rPr>
          <w:t xml:space="preserve"> (08.10.2019 ao dia 15.10.2019)</w:t>
        </w:r>
      </w:ins>
    </w:p>
    <w:p w:rsidR="00E3459F" w:rsidRDefault="00E3459F" w:rsidP="00E3459F">
      <w:pPr>
        <w:jc w:val="center"/>
        <w:rPr>
          <w:ins w:id="352" w:author="ULTIMATE" w:date="2019-11-01T21:54:00Z"/>
        </w:rPr>
        <w:pPrChange w:id="353" w:author="ULTIMATE" w:date="2019-11-01T21:55:00Z">
          <w:pPr>
            <w:pStyle w:val="Legenda"/>
            <w:jc w:val="center"/>
          </w:pPr>
        </w:pPrChange>
      </w:pPr>
      <w:ins w:id="354" w:author="ULTIMATE" w:date="2019-11-01T21:53:00Z">
        <w:r>
          <w:rPr>
            <w:noProof/>
            <w:lang w:eastAsia="pt-BR"/>
          </w:rPr>
          <w:lastRenderedPageBreak/>
          <w:drawing>
            <wp:inline distT="0" distB="0" distL="0" distR="0">
              <wp:extent cx="5760085" cy="3361509"/>
              <wp:effectExtent l="0" t="0" r="0" b="0"/>
              <wp:docPr id="23" name="Imagem 23" descr="C:\Users\ULTIMATE\Desktop\TCC\SMG\Teclado\1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ULTIMATE\Desktop\TCC\SMG\Teclado\1.png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85" cy="33615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3459F" w:rsidRDefault="00E3459F" w:rsidP="00E3459F">
      <w:pPr>
        <w:jc w:val="center"/>
        <w:rPr>
          <w:ins w:id="355" w:author="ULTIMATE" w:date="2019-11-01T21:54:00Z"/>
        </w:rPr>
        <w:pPrChange w:id="356" w:author="ULTIMATE" w:date="2019-11-01T21:55:00Z">
          <w:pPr>
            <w:pStyle w:val="Legenda"/>
            <w:jc w:val="center"/>
          </w:pPr>
        </w:pPrChange>
      </w:pPr>
      <w:ins w:id="357" w:author="ULTIMATE" w:date="2019-11-01T21:54:00Z">
        <w:r>
          <w:rPr>
            <w:noProof/>
            <w:lang w:eastAsia="pt-BR"/>
          </w:rPr>
          <w:drawing>
            <wp:inline distT="0" distB="0" distL="0" distR="0">
              <wp:extent cx="5760085" cy="3311187"/>
              <wp:effectExtent l="0" t="0" r="0" b="0"/>
              <wp:docPr id="26" name="Imagem 26" descr="C:\Users\ULTIMATE\Desktop\TCC\SMG\Teclado\back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ULTIMATE\Desktop\TCC\SMG\Teclado\back.png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85" cy="33111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3459F" w:rsidRDefault="00E3459F" w:rsidP="00E3459F">
      <w:pPr>
        <w:jc w:val="center"/>
        <w:rPr>
          <w:ins w:id="358" w:author="ULTIMATE" w:date="2019-11-01T21:54:00Z"/>
        </w:rPr>
        <w:pPrChange w:id="359" w:author="ULTIMATE" w:date="2019-11-01T21:55:00Z">
          <w:pPr>
            <w:pStyle w:val="Legenda"/>
            <w:jc w:val="center"/>
          </w:pPr>
        </w:pPrChange>
      </w:pPr>
      <w:ins w:id="360" w:author="ULTIMATE" w:date="2019-11-01T21:54:00Z">
        <w:r>
          <w:rPr>
            <w:noProof/>
            <w:lang w:eastAsia="pt-BR"/>
          </w:rPr>
          <w:lastRenderedPageBreak/>
          <w:drawing>
            <wp:inline distT="0" distB="0" distL="0" distR="0">
              <wp:extent cx="5760085" cy="3291477"/>
              <wp:effectExtent l="0" t="0" r="0" b="0"/>
              <wp:docPr id="27" name="Imagem 27" descr="C:\Users\ULTIMATE\Desktop\TCC\SMG\Teclado\layou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ULTIMATE\Desktop\TCC\SMG\Teclado\layout.png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85" cy="32914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3459F" w:rsidRDefault="00E3459F" w:rsidP="00E3459F">
      <w:pPr>
        <w:jc w:val="center"/>
        <w:rPr>
          <w:ins w:id="361" w:author="ULTIMATE" w:date="2019-11-01T21:56:00Z"/>
        </w:rPr>
        <w:pPrChange w:id="362" w:author="ULTIMATE" w:date="2019-11-01T21:55:00Z">
          <w:pPr>
            <w:pStyle w:val="Legenda"/>
            <w:jc w:val="center"/>
          </w:pPr>
        </w:pPrChange>
      </w:pPr>
      <w:ins w:id="363" w:author="ULTIMATE" w:date="2019-11-01T21:54:00Z">
        <w:r>
          <w:rPr>
            <w:noProof/>
            <w:lang w:eastAsia="pt-BR"/>
          </w:rPr>
          <w:drawing>
            <wp:inline distT="0" distB="0" distL="0" distR="0">
              <wp:extent cx="5760085" cy="3262349"/>
              <wp:effectExtent l="0" t="0" r="0" b="0"/>
              <wp:docPr id="28" name="Imagem 28" descr="C:\Users\ULTIMATE\Desktop\TCC\SMG\Teclado\fron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C:\Users\ULTIMATE\Desktop\TCC\SMG\Teclado\front.png"/>
                      <pic:cNvPicPr>
                        <a:picLocks noChangeAspect="1" noChangeArrowheads="1"/>
                      </pic:cNvPicPr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85" cy="326234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3459F" w:rsidRDefault="00E3459F" w:rsidP="00E3459F">
      <w:pPr>
        <w:pStyle w:val="PargrafodaLista"/>
        <w:numPr>
          <w:ilvl w:val="0"/>
          <w:numId w:val="23"/>
        </w:numPr>
        <w:rPr>
          <w:ins w:id="364" w:author="ULTIMATE" w:date="2019-11-01T21:58:00Z"/>
          <w:rFonts w:ascii="Times New Roman" w:hAnsi="Times New Roman" w:cs="Times New Roman"/>
          <w:sz w:val="24"/>
          <w:szCs w:val="24"/>
        </w:rPr>
        <w:pPrChange w:id="365" w:author="ULTIMATE" w:date="2019-11-01T21:56:00Z">
          <w:pPr>
            <w:pStyle w:val="Legenda"/>
            <w:jc w:val="center"/>
          </w:pPr>
        </w:pPrChange>
      </w:pPr>
      <w:ins w:id="366" w:author="ULTIMATE" w:date="2019-11-01T21:56:00Z">
        <w:r w:rsidRPr="00FD36DB">
          <w:rPr>
            <w:rFonts w:ascii="Times New Roman" w:hAnsi="Times New Roman" w:cs="Times New Roman"/>
            <w:sz w:val="24"/>
            <w:szCs w:val="24"/>
            <w:rPrChange w:id="367" w:author="ULTIMATE" w:date="2019-11-01T21:58:00Z">
              <w:rPr/>
            </w:rPrChange>
          </w:rPr>
          <w:t>Confe</w:t>
        </w:r>
      </w:ins>
      <w:ins w:id="368" w:author="ULTIMATE" w:date="2019-11-01T21:59:00Z">
        <w:r w:rsidR="00FD36DB">
          <w:rPr>
            <w:rFonts w:ascii="Times New Roman" w:hAnsi="Times New Roman" w:cs="Times New Roman"/>
            <w:sz w:val="24"/>
            <w:szCs w:val="24"/>
          </w:rPr>
          <w:t>c</w:t>
        </w:r>
      </w:ins>
      <w:ins w:id="369" w:author="ULTIMATE" w:date="2019-11-01T21:56:00Z">
        <w:r w:rsidRPr="00FD36DB">
          <w:rPr>
            <w:rFonts w:ascii="Times New Roman" w:hAnsi="Times New Roman" w:cs="Times New Roman"/>
            <w:sz w:val="24"/>
            <w:szCs w:val="24"/>
            <w:rPrChange w:id="370" w:author="ULTIMATE" w:date="2019-11-01T21:58:00Z">
              <w:rPr/>
            </w:rPrChange>
          </w:rPr>
          <w:t>ção da placa rel</w:t>
        </w:r>
      </w:ins>
      <w:ins w:id="371" w:author="ULTIMATE" w:date="2019-11-01T21:57:00Z">
        <w:r w:rsidRPr="00FD36DB">
          <w:rPr>
            <w:rFonts w:ascii="Times New Roman" w:hAnsi="Times New Roman" w:cs="Times New Roman"/>
            <w:sz w:val="24"/>
            <w:szCs w:val="24"/>
            <w:rPrChange w:id="372" w:author="ULTIMATE" w:date="2019-11-01T21:58:00Z">
              <w:rPr/>
            </w:rPrChange>
          </w:rPr>
          <w:t xml:space="preserve">é após muitos erros e testes feitos na </w:t>
        </w:r>
        <w:proofErr w:type="spellStart"/>
        <w:r w:rsidRPr="00FD36DB">
          <w:rPr>
            <w:rFonts w:ascii="Times New Roman" w:hAnsi="Times New Roman" w:cs="Times New Roman"/>
            <w:sz w:val="24"/>
            <w:szCs w:val="24"/>
            <w:rPrChange w:id="373" w:author="ULTIMATE" w:date="2019-11-01T21:58:00Z">
              <w:rPr/>
            </w:rPrChange>
          </w:rPr>
          <w:t>protoboard</w:t>
        </w:r>
        <w:proofErr w:type="spellEnd"/>
        <w:r w:rsidRPr="00FD36DB">
          <w:rPr>
            <w:rFonts w:ascii="Times New Roman" w:hAnsi="Times New Roman" w:cs="Times New Roman"/>
            <w:sz w:val="24"/>
            <w:szCs w:val="24"/>
            <w:rPrChange w:id="374" w:author="ULTIMATE" w:date="2019-11-01T21:58:00Z">
              <w:rPr/>
            </w:rPrChange>
          </w:rPr>
          <w:t xml:space="preserve"> para simular o </w:t>
        </w:r>
        <w:proofErr w:type="spellStart"/>
        <w:r w:rsidRPr="00FD36DB">
          <w:rPr>
            <w:rFonts w:ascii="Times New Roman" w:hAnsi="Times New Roman" w:cs="Times New Roman"/>
            <w:sz w:val="24"/>
            <w:szCs w:val="24"/>
            <w:rPrChange w:id="375" w:author="ULTIMATE" w:date="2019-11-01T21:58:00Z">
              <w:rPr/>
            </w:rPrChange>
          </w:rPr>
          <w:t>intertravamento</w:t>
        </w:r>
        <w:proofErr w:type="spellEnd"/>
        <w:r w:rsidRPr="00FD36DB">
          <w:rPr>
            <w:rFonts w:ascii="Times New Roman" w:hAnsi="Times New Roman" w:cs="Times New Roman"/>
            <w:sz w:val="24"/>
            <w:szCs w:val="24"/>
            <w:rPrChange w:id="376" w:author="ULTIMATE" w:date="2019-11-01T21:58:00Z">
              <w:rPr/>
            </w:rPrChange>
          </w:rPr>
          <w:t xml:space="preserve"> entre a rede e o gerador. (10.10.2019</w:t>
        </w:r>
      </w:ins>
      <w:ins w:id="377" w:author="ULTIMATE" w:date="2019-11-01T21:58:00Z">
        <w:r w:rsidRPr="00FD36DB">
          <w:rPr>
            <w:rFonts w:ascii="Times New Roman" w:hAnsi="Times New Roman" w:cs="Times New Roman"/>
            <w:sz w:val="24"/>
            <w:szCs w:val="24"/>
            <w:rPrChange w:id="378" w:author="ULTIMATE" w:date="2019-11-01T21:58:00Z">
              <w:rPr/>
            </w:rPrChange>
          </w:rPr>
          <w:t xml:space="preserve"> ao dia </w:t>
        </w:r>
        <w:r w:rsidR="00FD36DB" w:rsidRPr="00FD36DB">
          <w:rPr>
            <w:rFonts w:ascii="Times New Roman" w:hAnsi="Times New Roman" w:cs="Times New Roman"/>
            <w:sz w:val="24"/>
            <w:szCs w:val="24"/>
            <w:rPrChange w:id="379" w:author="ULTIMATE" w:date="2019-11-01T21:58:00Z">
              <w:rPr/>
            </w:rPrChange>
          </w:rPr>
          <w:t>16.10.2019</w:t>
        </w:r>
      </w:ins>
      <w:ins w:id="380" w:author="ULTIMATE" w:date="2019-11-01T21:57:00Z">
        <w:r w:rsidRPr="00FD36DB">
          <w:rPr>
            <w:rFonts w:ascii="Times New Roman" w:hAnsi="Times New Roman" w:cs="Times New Roman"/>
            <w:sz w:val="24"/>
            <w:szCs w:val="24"/>
            <w:rPrChange w:id="381" w:author="ULTIMATE" w:date="2019-11-01T21:58:00Z">
              <w:rPr/>
            </w:rPrChange>
          </w:rPr>
          <w:t>)</w:t>
        </w:r>
      </w:ins>
    </w:p>
    <w:p w:rsidR="00FD36DB" w:rsidRDefault="00FD36DB" w:rsidP="00FD36DB">
      <w:pPr>
        <w:pStyle w:val="PargrafodaLista"/>
        <w:jc w:val="center"/>
        <w:rPr>
          <w:ins w:id="382" w:author="ULTIMATE" w:date="2019-11-01T21:59:00Z"/>
          <w:rFonts w:ascii="Times New Roman" w:hAnsi="Times New Roman" w:cs="Times New Roman"/>
          <w:sz w:val="24"/>
          <w:szCs w:val="24"/>
        </w:rPr>
        <w:pPrChange w:id="383" w:author="ULTIMATE" w:date="2019-11-01T21:59:00Z">
          <w:pPr>
            <w:pStyle w:val="Legenda"/>
            <w:jc w:val="center"/>
          </w:pPr>
        </w:pPrChange>
      </w:pPr>
      <w:ins w:id="384" w:author="ULTIMATE" w:date="2019-11-01T21:58:00Z">
        <w:r>
          <w:rPr>
            <w:noProof/>
            <w:lang w:eastAsia="pt-BR"/>
          </w:rPr>
          <w:lastRenderedPageBreak/>
          <w:drawing>
            <wp:inline distT="0" distB="0" distL="0" distR="0" wp14:anchorId="480162E0" wp14:editId="69624F3E">
              <wp:extent cx="2543175" cy="3390900"/>
              <wp:effectExtent l="0" t="0" r="0" b="0"/>
              <wp:docPr id="29" name="Imagem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44038" cy="339205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FD36DB" w:rsidRPr="00FD36DB" w:rsidRDefault="00FD36DB" w:rsidP="00FD36DB">
      <w:pPr>
        <w:pStyle w:val="PargrafodaLista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rPrChange w:id="385" w:author="ULTIMATE" w:date="2019-11-01T21:58:00Z">
            <w:rPr/>
          </w:rPrChange>
        </w:rPr>
        <w:pPrChange w:id="386" w:author="ULTIMATE" w:date="2019-11-01T21:59:00Z">
          <w:pPr>
            <w:pStyle w:val="Legenda"/>
            <w:jc w:val="center"/>
          </w:pPr>
        </w:pPrChange>
      </w:pPr>
    </w:p>
    <w:sectPr w:rsidR="00FD36DB" w:rsidRPr="00FD36DB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C425F"/>
    <w:multiLevelType w:val="hybridMultilevel"/>
    <w:tmpl w:val="B5587048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0E2C74"/>
    <w:multiLevelType w:val="hybridMultilevel"/>
    <w:tmpl w:val="158CF594"/>
    <w:lvl w:ilvl="0" w:tplc="D73259D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A25991"/>
    <w:multiLevelType w:val="hybridMultilevel"/>
    <w:tmpl w:val="9954A14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180C3433"/>
    <w:multiLevelType w:val="hybridMultilevel"/>
    <w:tmpl w:val="A9802216"/>
    <w:lvl w:ilvl="0" w:tplc="ECCCD84A">
      <w:start w:val="1"/>
      <w:numFmt w:val="decimal"/>
      <w:lvlText w:val="33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4652011"/>
    <w:multiLevelType w:val="hybridMultilevel"/>
    <w:tmpl w:val="5628AB42"/>
    <w:lvl w:ilvl="0" w:tplc="0166E534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B617F69"/>
    <w:multiLevelType w:val="hybridMultilevel"/>
    <w:tmpl w:val="71B6CA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F9429C8"/>
    <w:multiLevelType w:val="hybridMultilevel"/>
    <w:tmpl w:val="30EC5BDA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26003AB"/>
    <w:multiLevelType w:val="multilevel"/>
    <w:tmpl w:val="C71E6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2787ABC"/>
    <w:multiLevelType w:val="hybridMultilevel"/>
    <w:tmpl w:val="01767A60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AEE17E2"/>
    <w:multiLevelType w:val="hybridMultilevel"/>
    <w:tmpl w:val="E14EFA4E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8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A771DAC"/>
    <w:multiLevelType w:val="hybridMultilevel"/>
    <w:tmpl w:val="D804AC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6A02342"/>
    <w:multiLevelType w:val="hybridMultilevel"/>
    <w:tmpl w:val="AE7415CA"/>
    <w:lvl w:ilvl="0" w:tplc="909405A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D5E5454"/>
    <w:multiLevelType w:val="hybridMultilevel"/>
    <w:tmpl w:val="81F86C32"/>
    <w:lvl w:ilvl="0" w:tplc="6D8AD4AC">
      <w:start w:val="4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4"/>
  </w:num>
  <w:num w:numId="3">
    <w:abstractNumId w:val="20"/>
  </w:num>
  <w:num w:numId="4">
    <w:abstractNumId w:val="17"/>
  </w:num>
  <w:num w:numId="5">
    <w:abstractNumId w:val="15"/>
  </w:num>
  <w:num w:numId="6">
    <w:abstractNumId w:val="8"/>
  </w:num>
  <w:num w:numId="7">
    <w:abstractNumId w:val="19"/>
  </w:num>
  <w:num w:numId="8">
    <w:abstractNumId w:val="18"/>
  </w:num>
  <w:num w:numId="9">
    <w:abstractNumId w:val="22"/>
  </w:num>
  <w:num w:numId="10">
    <w:abstractNumId w:val="6"/>
  </w:num>
  <w:num w:numId="11">
    <w:abstractNumId w:val="4"/>
  </w:num>
  <w:num w:numId="12">
    <w:abstractNumId w:val="24"/>
  </w:num>
  <w:num w:numId="13">
    <w:abstractNumId w:val="3"/>
  </w:num>
  <w:num w:numId="14">
    <w:abstractNumId w:val="7"/>
  </w:num>
  <w:num w:numId="15">
    <w:abstractNumId w:val="5"/>
  </w:num>
  <w:num w:numId="16">
    <w:abstractNumId w:val="2"/>
  </w:num>
  <w:num w:numId="17">
    <w:abstractNumId w:val="9"/>
  </w:num>
  <w:num w:numId="18">
    <w:abstractNumId w:val="1"/>
  </w:num>
  <w:num w:numId="19">
    <w:abstractNumId w:val="13"/>
  </w:num>
  <w:num w:numId="20">
    <w:abstractNumId w:val="10"/>
  </w:num>
  <w:num w:numId="21">
    <w:abstractNumId w:val="16"/>
  </w:num>
  <w:num w:numId="22">
    <w:abstractNumId w:val="23"/>
  </w:num>
  <w:num w:numId="23">
    <w:abstractNumId w:val="0"/>
  </w:num>
  <w:num w:numId="24">
    <w:abstractNumId w:val="11"/>
  </w:num>
  <w:num w:numId="25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5D658D"/>
    <w:rsid w:val="00024B44"/>
    <w:rsid w:val="0005339E"/>
    <w:rsid w:val="0006720B"/>
    <w:rsid w:val="00081E89"/>
    <w:rsid w:val="000B61E8"/>
    <w:rsid w:val="00164303"/>
    <w:rsid w:val="001C3C1B"/>
    <w:rsid w:val="001D22D4"/>
    <w:rsid w:val="001D5033"/>
    <w:rsid w:val="002260CA"/>
    <w:rsid w:val="00253F8C"/>
    <w:rsid w:val="00291142"/>
    <w:rsid w:val="00324D56"/>
    <w:rsid w:val="00377000"/>
    <w:rsid w:val="00396C17"/>
    <w:rsid w:val="003A2F9D"/>
    <w:rsid w:val="003A4427"/>
    <w:rsid w:val="004055B1"/>
    <w:rsid w:val="004512B0"/>
    <w:rsid w:val="00487431"/>
    <w:rsid w:val="004A45F4"/>
    <w:rsid w:val="004C6422"/>
    <w:rsid w:val="004D7FC5"/>
    <w:rsid w:val="005478C6"/>
    <w:rsid w:val="00563D16"/>
    <w:rsid w:val="00563DD3"/>
    <w:rsid w:val="005740E2"/>
    <w:rsid w:val="00575F8E"/>
    <w:rsid w:val="005D658D"/>
    <w:rsid w:val="00653800"/>
    <w:rsid w:val="006715F4"/>
    <w:rsid w:val="006C3A95"/>
    <w:rsid w:val="006D1738"/>
    <w:rsid w:val="006F4FF5"/>
    <w:rsid w:val="007008FC"/>
    <w:rsid w:val="00713EAE"/>
    <w:rsid w:val="007913A3"/>
    <w:rsid w:val="007C1913"/>
    <w:rsid w:val="007C5D18"/>
    <w:rsid w:val="007D2F28"/>
    <w:rsid w:val="007E66DF"/>
    <w:rsid w:val="007F06D5"/>
    <w:rsid w:val="008103BD"/>
    <w:rsid w:val="008264C4"/>
    <w:rsid w:val="00901622"/>
    <w:rsid w:val="009C5F93"/>
    <w:rsid w:val="009F00FC"/>
    <w:rsid w:val="00A0500B"/>
    <w:rsid w:val="00A36CC1"/>
    <w:rsid w:val="00A90630"/>
    <w:rsid w:val="00B83A25"/>
    <w:rsid w:val="00B9597A"/>
    <w:rsid w:val="00BA4F58"/>
    <w:rsid w:val="00C11BFE"/>
    <w:rsid w:val="00C171A7"/>
    <w:rsid w:val="00C87B72"/>
    <w:rsid w:val="00D1155B"/>
    <w:rsid w:val="00E3459F"/>
    <w:rsid w:val="00E77973"/>
    <w:rsid w:val="00EC079A"/>
    <w:rsid w:val="00F6461B"/>
    <w:rsid w:val="00FD36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339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</TotalTime>
  <Pages>19</Pages>
  <Words>1219</Words>
  <Characters>6583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ULTIMATE</cp:lastModifiedBy>
  <cp:revision>32</cp:revision>
  <cp:lastPrinted>2019-09-04T20:48:00Z</cp:lastPrinted>
  <dcterms:created xsi:type="dcterms:W3CDTF">2019-09-04T14:55:00Z</dcterms:created>
  <dcterms:modified xsi:type="dcterms:W3CDTF">2019-11-02T00:59:00Z</dcterms:modified>
</cp:coreProperties>
</file>