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43B789" w14:textId="77777777" w:rsidR="007C1913" w:rsidRDefault="007C19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E4C89B" w14:textId="77777777" w:rsidR="00653800" w:rsidRDefault="005D658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D658D">
        <w:rPr>
          <w:rFonts w:ascii="Times New Roman" w:hAnsi="Times New Roman" w:cs="Times New Roman"/>
          <w:b/>
          <w:bCs/>
          <w:sz w:val="24"/>
          <w:szCs w:val="24"/>
        </w:rPr>
        <w:t>6 PLANEJAMENTO DO PROJETO</w:t>
      </w:r>
    </w:p>
    <w:p w14:paraId="7AF0A0DF" w14:textId="77777777" w:rsidR="005D658D" w:rsidRDefault="0037700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Iniciar procura e compra do conector para o sensor de temperatura.</w:t>
      </w:r>
    </w:p>
    <w:p w14:paraId="7C587E8C" w14:textId="77777777" w:rsidR="00377000" w:rsidRDefault="0037700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 de materiais novos para medição mais calibrada do sensor resistivo de temperatura como um multímetro com termostato. (20.08.2019)</w:t>
      </w:r>
    </w:p>
    <w:p w14:paraId="69FBC4A8" w14:textId="77777777" w:rsidR="00377000" w:rsidRDefault="006D1738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0" w:author="ULTIMATE" w:date="2019-09-05T07:13:00Z">
        <w:r>
          <w:rPr>
            <w:rFonts w:ascii="Times New Roman" w:hAnsi="Times New Roman" w:cs="Times New Roman"/>
            <w:sz w:val="24"/>
            <w:szCs w:val="24"/>
          </w:rPr>
          <w:t>Produzido</w:t>
        </w:r>
      </w:ins>
      <w:del w:id="1" w:author="ULTIMATE" w:date="2019-09-05T07:12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Feitura</w:delText>
        </w:r>
      </w:del>
      <w:r w:rsidR="00377000">
        <w:rPr>
          <w:rFonts w:ascii="Times New Roman" w:hAnsi="Times New Roman" w:cs="Times New Roman"/>
          <w:sz w:val="24"/>
          <w:szCs w:val="24"/>
        </w:rPr>
        <w:t xml:space="preserve"> </w:t>
      </w:r>
      <w:del w:id="2" w:author="ULTIMATE" w:date="2019-09-05T07:13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d</w:delText>
        </w:r>
      </w:del>
      <w:r w:rsidR="00377000">
        <w:rPr>
          <w:rFonts w:ascii="Times New Roman" w:hAnsi="Times New Roman" w:cs="Times New Roman"/>
          <w:sz w:val="24"/>
          <w:szCs w:val="24"/>
        </w:rPr>
        <w:t>o gerador de frequência para simular no módulo</w:t>
      </w:r>
      <w:r w:rsidR="00EC079A">
        <w:rPr>
          <w:rFonts w:ascii="Times New Roman" w:hAnsi="Times New Roman" w:cs="Times New Roman"/>
          <w:sz w:val="24"/>
          <w:szCs w:val="24"/>
        </w:rPr>
        <w:t xml:space="preserve"> as</w:t>
      </w:r>
      <w:r w:rsidR="00377000">
        <w:rPr>
          <w:rFonts w:ascii="Times New Roman" w:hAnsi="Times New Roman" w:cs="Times New Roman"/>
          <w:sz w:val="24"/>
          <w:szCs w:val="24"/>
        </w:rPr>
        <w:t xml:space="preserve"> variações da frequência da rede e primeiro teste no sensor de temperatura.</w:t>
      </w:r>
    </w:p>
    <w:p w14:paraId="7AB44E59" w14:textId="77777777" w:rsidR="00EC079A" w:rsidRDefault="00EC079A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 da maleta de simulação onde será construído o módulo principal. (21.08.2019)</w:t>
      </w:r>
    </w:p>
    <w:p w14:paraId="722EAD0E" w14:textId="77777777" w:rsidR="00EC079A" w:rsidRDefault="00EC079A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Segundo teste do sensor de temperatura onde foi descoberto que</w:t>
      </w:r>
      <w:del w:id="3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 xml:space="preserve"> o mesmo,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quanto maior a temperatura menor será sua resist</w:t>
      </w:r>
      <w:ins w:id="4" w:author="ULTIMATE" w:date="2019-09-05T07:12:00Z">
        <w:r w:rsidR="006D1738">
          <w:rPr>
            <w:rFonts w:ascii="Times New Roman" w:hAnsi="Times New Roman" w:cs="Times New Roman"/>
            <w:sz w:val="24"/>
            <w:szCs w:val="24"/>
          </w:rPr>
          <w:t>ência</w:t>
        </w:r>
      </w:ins>
      <w:del w:id="5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>ividade</w:delText>
        </w:r>
      </w:del>
      <w:r>
        <w:rPr>
          <w:rFonts w:ascii="Times New Roman" w:hAnsi="Times New Roman" w:cs="Times New Roman"/>
          <w:sz w:val="24"/>
          <w:szCs w:val="24"/>
        </w:rPr>
        <w:t>. (</w:t>
      </w:r>
      <w:r w:rsidR="001D5033">
        <w:rPr>
          <w:rFonts w:ascii="Times New Roman" w:hAnsi="Times New Roman" w:cs="Times New Roman"/>
          <w:sz w:val="24"/>
          <w:szCs w:val="24"/>
        </w:rPr>
        <w:t>23.</w:t>
      </w:r>
      <w:r>
        <w:rPr>
          <w:rFonts w:ascii="Times New Roman" w:hAnsi="Times New Roman" w:cs="Times New Roman"/>
          <w:sz w:val="24"/>
          <w:szCs w:val="24"/>
        </w:rPr>
        <w:t>08</w:t>
      </w:r>
      <w:r w:rsidR="001D503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2019)</w:t>
      </w:r>
    </w:p>
    <w:p w14:paraId="03B1F4B1" w14:textId="77777777" w:rsidR="00B9597A" w:rsidRDefault="007913A3" w:rsidP="007913A3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6" w:author="ULTIMATE" w:date="2019-09-05T08:22:00Z">
        <w:r w:rsidRPr="007913A3">
          <w:rPr>
            <w:rFonts w:ascii="Times New Roman" w:hAnsi="Times New Roman" w:cs="Times New Roman"/>
            <w:sz w:val="24"/>
            <w:szCs w:val="24"/>
          </w:rPr>
          <w:t>Adicionado um circuito regulador de tensão, sendo necessário uma entrada de energia 12Vcc/24Vcc para o funcionamento das tensões no circuito interno do módulo.</w:t>
        </w:r>
        <w:r w:rsidRPr="007913A3" w:rsidDel="004A45F4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7" w:author="ULTIMATE" w:date="2019-09-05T07:50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>Necessitamos</w:delText>
        </w:r>
      </w:del>
      <w:del w:id="8" w:author="ULTIMATE" w:date="2019-09-05T07:51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elaborar</w:delText>
        </w:r>
      </w:del>
      <w:del w:id="9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um regulador de tensão </w:delText>
        </w:r>
      </w:del>
      <w:del w:id="10" w:author="ULTIMATE" w:date="2019-09-05T07:51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onde será</w:delText>
        </w:r>
      </w:del>
      <w:del w:id="11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alimentado ao módulo que entrará  24Vcc ou 12Vcc e terá uma saída de 5Vcc </w:delText>
        </w:r>
      </w:del>
      <w:del w:id="12" w:author="ULTIMATE" w:date="2019-09-05T07:52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para </w:delText>
        </w:r>
      </w:del>
      <w:del w:id="13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 circuito interno</w:delText>
        </w:r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automaticamente</w:delText>
        </w:r>
        <w:r w:rsidR="00B9597A" w:rsidDel="004A45F4">
          <w:rPr>
            <w:rFonts w:ascii="Times New Roman" w:hAnsi="Times New Roman" w:cs="Times New Roman"/>
            <w:sz w:val="24"/>
            <w:szCs w:val="24"/>
          </w:rPr>
          <w:delText>.</w:delText>
        </w:r>
      </w:del>
      <w:r w:rsidR="007F06D5">
        <w:rPr>
          <w:rFonts w:ascii="Times New Roman" w:hAnsi="Times New Roman" w:cs="Times New Roman"/>
          <w:sz w:val="24"/>
          <w:szCs w:val="24"/>
        </w:rPr>
        <w:t xml:space="preserve"> (27.08.</w:t>
      </w:r>
      <w:r w:rsidR="005740E2">
        <w:rPr>
          <w:rFonts w:ascii="Times New Roman" w:hAnsi="Times New Roman" w:cs="Times New Roman"/>
          <w:sz w:val="24"/>
          <w:szCs w:val="24"/>
        </w:rPr>
        <w:t>20</w:t>
      </w:r>
      <w:r w:rsidR="007F06D5">
        <w:rPr>
          <w:rFonts w:ascii="Times New Roman" w:hAnsi="Times New Roman" w:cs="Times New Roman"/>
          <w:sz w:val="24"/>
          <w:szCs w:val="24"/>
        </w:rPr>
        <w:t>19)</w:t>
      </w:r>
    </w:p>
    <w:p w14:paraId="5D04CE7D" w14:textId="77777777" w:rsidR="00901622" w:rsidRDefault="00901622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Construção</w:t>
      </w:r>
      <w:r w:rsidR="005740E2">
        <w:rPr>
          <w:rFonts w:ascii="Times New Roman" w:hAnsi="Times New Roman" w:cs="Times New Roman"/>
          <w:sz w:val="24"/>
          <w:szCs w:val="24"/>
        </w:rPr>
        <w:t xml:space="preserve"> e testes</w:t>
      </w:r>
      <w:r>
        <w:rPr>
          <w:rFonts w:ascii="Times New Roman" w:hAnsi="Times New Roman" w:cs="Times New Roman"/>
          <w:sz w:val="24"/>
          <w:szCs w:val="24"/>
        </w:rPr>
        <w:t xml:space="preserve"> do circuito regulador de tensão</w:t>
      </w:r>
      <w:r w:rsidR="005740E2">
        <w:rPr>
          <w:rFonts w:ascii="Times New Roman" w:hAnsi="Times New Roman" w:cs="Times New Roman"/>
          <w:sz w:val="24"/>
          <w:szCs w:val="24"/>
        </w:rPr>
        <w:t xml:space="preserve"> para alimentação do módulo</w:t>
      </w:r>
      <w:r>
        <w:rPr>
          <w:rFonts w:ascii="Times New Roman" w:hAnsi="Times New Roman" w:cs="Times New Roman"/>
          <w:sz w:val="24"/>
          <w:szCs w:val="24"/>
        </w:rPr>
        <w:t>. (29.08.2019)</w:t>
      </w:r>
    </w:p>
    <w:p w14:paraId="1C72875A" w14:textId="77777777" w:rsidR="007F06D5" w:rsidRDefault="007F06D5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Testes com o circuito do módulo principal com algumas falhas e variações na tensão e display. (29.08.2019)</w:t>
      </w:r>
    </w:p>
    <w:p w14:paraId="70BF376C" w14:textId="77777777" w:rsidR="005740E2" w:rsidRDefault="005740E2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Elaboração e construção da fonte de alimentação. (31.08.2019)</w:t>
      </w:r>
    </w:p>
    <w:p w14:paraId="72BE1F1F" w14:textId="77777777" w:rsidR="00C171A7" w:rsidRDefault="00C171A7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Realizados outros dois testes com o sensor de temperatura Denso para obtenção da </w:t>
      </w:r>
      <w:ins w:id="14" w:author="ULTIMATE" w:date="2019-09-05T07:14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15" w:author="ULTIMATE" w:date="2019-09-05T07:14:00Z">
        <w:r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da resistência em função da temperatura, com o intuito de obter parâmetros para programar no módulo.</w:t>
      </w:r>
      <w:r w:rsidR="003A2F9D">
        <w:rPr>
          <w:rFonts w:ascii="Times New Roman" w:hAnsi="Times New Roman" w:cs="Times New Roman"/>
          <w:sz w:val="24"/>
          <w:szCs w:val="24"/>
        </w:rPr>
        <w:t xml:space="preserve"> </w:t>
      </w:r>
      <w:r w:rsidR="00901622">
        <w:rPr>
          <w:rFonts w:ascii="Times New Roman" w:hAnsi="Times New Roman" w:cs="Times New Roman"/>
          <w:sz w:val="24"/>
          <w:szCs w:val="24"/>
        </w:rPr>
        <w:t>(31.08.2019)</w:t>
      </w:r>
    </w:p>
    <w:p w14:paraId="02BCCFE4" w14:textId="77777777" w:rsidR="003A2F9D" w:rsidRDefault="007913A3" w:rsidP="007913A3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16" w:author="ULTIMATE" w:date="2019-09-05T08:23:00Z">
        <w:r w:rsidRPr="007913A3">
          <w:rPr>
            <w:rFonts w:ascii="Times New Roman" w:hAnsi="Times New Roman" w:cs="Times New Roman"/>
            <w:sz w:val="24"/>
            <w:szCs w:val="24"/>
          </w:rPr>
          <w:t>Elaboração do circuito do gerador de frequência, onde foi realizada a montagem  e os testes dele para a obtenção do sinal senoidal.</w:t>
        </w:r>
        <w:r w:rsidRPr="007913A3" w:rsidDel="007913A3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17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Elaboração </w:delText>
        </w:r>
      </w:del>
      <w:del w:id="18" w:author="ULTIMATE" w:date="2019-09-05T07:59:00Z">
        <w:r w:rsidR="005740E2" w:rsidDel="004A45F4">
          <w:rPr>
            <w:rFonts w:ascii="Times New Roman" w:hAnsi="Times New Roman" w:cs="Times New Roman"/>
            <w:sz w:val="24"/>
            <w:szCs w:val="24"/>
          </w:rPr>
          <w:delText xml:space="preserve">e estudos </w:delText>
        </w:r>
      </w:del>
      <w:del w:id="19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sobre </w:delText>
        </w:r>
      </w:del>
      <w:del w:id="20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o gerador de frequência, onde </w:delText>
        </w:r>
        <w:r w:rsidR="00324D56" w:rsidDel="007913A3">
          <w:rPr>
            <w:rFonts w:ascii="Times New Roman" w:hAnsi="Times New Roman" w:cs="Times New Roman"/>
            <w:sz w:val="24"/>
            <w:szCs w:val="24"/>
          </w:rPr>
          <w:delText>foi</w:delText>
        </w:r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="00324D56" w:rsidDel="007913A3">
          <w:rPr>
            <w:rFonts w:ascii="Times New Roman" w:hAnsi="Times New Roman" w:cs="Times New Roman"/>
            <w:sz w:val="24"/>
            <w:szCs w:val="24"/>
          </w:rPr>
          <w:delText>realizada</w:delText>
        </w:r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 a montagem</w:delText>
        </w:r>
      </w:del>
      <w:del w:id="21" w:author="ULTIMATE" w:date="2019-09-05T08:05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del w:id="22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d</w:delText>
        </w:r>
      </w:del>
      <w:del w:id="23" w:author="ULTIMATE" w:date="2019-09-05T07:59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o</w:delText>
        </w:r>
      </w:del>
      <w:del w:id="24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 circuito </w:delText>
        </w:r>
      </w:del>
      <w:del w:id="25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>e testes para obtenção da geração de uma senoide.</w:delText>
        </w:r>
      </w:del>
      <w:r w:rsidR="00324D56">
        <w:rPr>
          <w:rFonts w:ascii="Times New Roman" w:hAnsi="Times New Roman" w:cs="Times New Roman"/>
          <w:sz w:val="24"/>
          <w:szCs w:val="24"/>
        </w:rPr>
        <w:t xml:space="preserve"> (31.08.2019)</w:t>
      </w:r>
    </w:p>
    <w:p w14:paraId="20801966" w14:textId="77777777" w:rsidR="00324D56" w:rsidRDefault="00324D56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Apresentados alguns erros no Amplificador Operacional</w:t>
      </w:r>
      <w:r w:rsidR="005478C6">
        <w:rPr>
          <w:rFonts w:ascii="Times New Roman" w:hAnsi="Times New Roman" w:cs="Times New Roman"/>
          <w:sz w:val="24"/>
          <w:szCs w:val="24"/>
        </w:rPr>
        <w:t xml:space="preserve"> do gerador de frequência</w:t>
      </w:r>
      <w:r>
        <w:rPr>
          <w:rFonts w:ascii="Times New Roman" w:hAnsi="Times New Roman" w:cs="Times New Roman"/>
          <w:sz w:val="24"/>
          <w:szCs w:val="24"/>
        </w:rPr>
        <w:t xml:space="preserve"> e com isso foi necessário montar um circuito que identificasse um possível defeito. (01.09.2019)</w:t>
      </w:r>
    </w:p>
    <w:p w14:paraId="6D5B210A" w14:textId="77777777" w:rsidR="005478C6" w:rsidRDefault="005478C6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Realizados montagem do circuito do </w:t>
      </w:r>
      <w:ins w:id="26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g</w:t>
        </w:r>
      </w:ins>
      <w:del w:id="27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G</w:delText>
        </w:r>
      </w:del>
      <w:r>
        <w:rPr>
          <w:rFonts w:ascii="Times New Roman" w:hAnsi="Times New Roman" w:cs="Times New Roman"/>
          <w:sz w:val="24"/>
          <w:szCs w:val="24"/>
        </w:rPr>
        <w:t xml:space="preserve">erador de </w:t>
      </w:r>
      <w:ins w:id="28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sinal</w:t>
        </w:r>
      </w:ins>
      <w:del w:id="29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função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e testes. (01.09.</w:t>
      </w:r>
      <w:r w:rsidR="003A4427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>19)</w:t>
      </w:r>
    </w:p>
    <w:p w14:paraId="5C0F7C4F" w14:textId="77777777" w:rsidR="00024B44" w:rsidRDefault="003A4427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Planejamento, discussões e elaborações da </w:t>
      </w:r>
      <w:r w:rsidR="00024B44">
        <w:rPr>
          <w:rFonts w:ascii="Times New Roman" w:hAnsi="Times New Roman" w:cs="Times New Roman"/>
          <w:sz w:val="24"/>
          <w:szCs w:val="24"/>
        </w:rPr>
        <w:t>apresentação</w:t>
      </w:r>
      <w:r>
        <w:rPr>
          <w:rFonts w:ascii="Times New Roman" w:hAnsi="Times New Roman" w:cs="Times New Roman"/>
          <w:sz w:val="24"/>
          <w:szCs w:val="24"/>
        </w:rPr>
        <w:t xml:space="preserve"> para a</w:t>
      </w:r>
      <w:r w:rsidR="00024B44">
        <w:rPr>
          <w:rFonts w:ascii="Times New Roman" w:hAnsi="Times New Roman" w:cs="Times New Roman"/>
          <w:sz w:val="24"/>
          <w:szCs w:val="24"/>
        </w:rPr>
        <w:t xml:space="preserve"> semana da ETE</w:t>
      </w:r>
      <w:r>
        <w:rPr>
          <w:rFonts w:ascii="Times New Roman" w:hAnsi="Times New Roman" w:cs="Times New Roman"/>
          <w:sz w:val="24"/>
          <w:szCs w:val="24"/>
        </w:rPr>
        <w:t>. (01.09.2019)</w:t>
      </w:r>
    </w:p>
    <w:p w14:paraId="5920D051" w14:textId="77777777" w:rsidR="00A90630" w:rsidRDefault="00A9063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Discussão para desenvolver o circuito da placa ou cartazes autoexplicativos relevantes ao projeto.</w:t>
      </w:r>
      <w:r w:rsidR="007C5D18">
        <w:rPr>
          <w:rFonts w:ascii="Times New Roman" w:hAnsi="Times New Roman" w:cs="Times New Roman"/>
          <w:sz w:val="24"/>
          <w:szCs w:val="24"/>
        </w:rPr>
        <w:t xml:space="preserve"> (01.09.2019)</w:t>
      </w:r>
    </w:p>
    <w:p w14:paraId="5AE4A9A9" w14:textId="77777777" w:rsidR="007C5D18" w:rsidRDefault="007C5D18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Discussão entre os membros para definir uma pequena folha com conteúdo pertinente a explicações do projeto para mostrar e ilustrar</w:t>
      </w:r>
      <w:r w:rsidR="00C11BFE">
        <w:rPr>
          <w:rFonts w:ascii="Times New Roman" w:hAnsi="Times New Roman" w:cs="Times New Roman"/>
          <w:sz w:val="24"/>
          <w:szCs w:val="24"/>
        </w:rPr>
        <w:t xml:space="preserve"> de forma simples e didática</w:t>
      </w:r>
      <w:r>
        <w:rPr>
          <w:rFonts w:ascii="Times New Roman" w:hAnsi="Times New Roman" w:cs="Times New Roman"/>
          <w:sz w:val="24"/>
          <w:szCs w:val="24"/>
        </w:rPr>
        <w:t xml:space="preserve"> durante a apresentação na semana da </w:t>
      </w:r>
      <w:proofErr w:type="spellStart"/>
      <w:r>
        <w:rPr>
          <w:rFonts w:ascii="Times New Roman" w:hAnsi="Times New Roman" w:cs="Times New Roman"/>
          <w:sz w:val="24"/>
          <w:szCs w:val="24"/>
        </w:rPr>
        <w:t>Ete</w:t>
      </w:r>
      <w:proofErr w:type="spellEnd"/>
      <w:r>
        <w:rPr>
          <w:rFonts w:ascii="Times New Roman" w:hAnsi="Times New Roman" w:cs="Times New Roman"/>
          <w:sz w:val="24"/>
          <w:szCs w:val="24"/>
        </w:rPr>
        <w:t>. (01.09.19)</w:t>
      </w:r>
    </w:p>
    <w:p w14:paraId="114DAA5D" w14:textId="77777777" w:rsidR="007008FC" w:rsidDel="006715F4" w:rsidRDefault="007008FC" w:rsidP="00377000">
      <w:pPr>
        <w:pStyle w:val="PargrafodaLista"/>
        <w:numPr>
          <w:ilvl w:val="0"/>
          <w:numId w:val="2"/>
        </w:numPr>
        <w:rPr>
          <w:del w:id="30" w:author="ULTIMATE" w:date="2019-09-05T08:27:00Z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Reunião</w:t>
      </w:r>
      <w:ins w:id="31" w:author="ULTIMATE" w:date="2019-09-05T08:25:00Z">
        <w:r w:rsidR="007913A3">
          <w:rPr>
            <w:rFonts w:ascii="Times New Roman" w:hAnsi="Times New Roman" w:cs="Times New Roman"/>
            <w:sz w:val="24"/>
            <w:szCs w:val="24"/>
          </w:rPr>
          <w:t xml:space="preserve"> realizada no dia 02.08.2019</w:t>
        </w:r>
      </w:ins>
      <w:r>
        <w:rPr>
          <w:rFonts w:ascii="Times New Roman" w:hAnsi="Times New Roman" w:cs="Times New Roman"/>
          <w:sz w:val="24"/>
          <w:szCs w:val="24"/>
        </w:rPr>
        <w:t xml:space="preserve"> entre todos os membros </w:t>
      </w:r>
      <w:del w:id="32" w:author="ULTIMATE" w:date="2019-09-05T08:26:00Z">
        <w:r w:rsidDel="007913A3">
          <w:rPr>
            <w:rFonts w:ascii="Times New Roman" w:hAnsi="Times New Roman" w:cs="Times New Roman"/>
            <w:sz w:val="24"/>
            <w:szCs w:val="24"/>
          </w:rPr>
          <w:delText>pertinente a</w:delText>
        </w:r>
      </w:del>
      <w:ins w:id="33" w:author="ULTIMATE" w:date="2019-09-05T08:26:00Z">
        <w:r w:rsidR="007913A3">
          <w:rPr>
            <w:rFonts w:ascii="Times New Roman" w:hAnsi="Times New Roman" w:cs="Times New Roman"/>
            <w:sz w:val="24"/>
            <w:szCs w:val="24"/>
          </w:rPr>
          <w:t xml:space="preserve">para analisar </w:t>
        </w:r>
      </w:ins>
      <w:r>
        <w:rPr>
          <w:rFonts w:ascii="Times New Roman" w:hAnsi="Times New Roman" w:cs="Times New Roman"/>
          <w:sz w:val="24"/>
          <w:szCs w:val="24"/>
        </w:rPr>
        <w:t>o andamento do projeto</w:t>
      </w:r>
      <w:ins w:id="34" w:author="ULTIMATE" w:date="2019-09-05T08:24:00Z">
        <w:r w:rsidR="006715F4">
          <w:rPr>
            <w:rFonts w:ascii="Times New Roman" w:hAnsi="Times New Roman" w:cs="Times New Roman"/>
            <w:sz w:val="24"/>
            <w:szCs w:val="24"/>
          </w:rPr>
          <w:t>, onde foram discuti</w:t>
        </w:r>
        <w:r w:rsidR="007913A3">
          <w:rPr>
            <w:rFonts w:ascii="Times New Roman" w:hAnsi="Times New Roman" w:cs="Times New Roman"/>
            <w:sz w:val="24"/>
            <w:szCs w:val="24"/>
          </w:rPr>
          <w:t>do</w:t>
        </w:r>
      </w:ins>
      <w:ins w:id="35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s</w:t>
        </w:r>
      </w:ins>
      <w:ins w:id="36" w:author="ULTIMATE" w:date="2019-09-05T08:24:00Z">
        <w:r w:rsidR="007913A3">
          <w:rPr>
            <w:rFonts w:ascii="Times New Roman" w:hAnsi="Times New Roman" w:cs="Times New Roman"/>
            <w:sz w:val="24"/>
            <w:szCs w:val="24"/>
          </w:rPr>
          <w:t xml:space="preserve"> os seguintes </w:t>
        </w:r>
      </w:ins>
      <w:ins w:id="37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assuntos: </w:t>
        </w:r>
      </w:ins>
      <w:del w:id="38" w:author="ULTIMATE" w:date="2019-09-05T08:24:00Z">
        <w:r w:rsidDel="007913A3">
          <w:rPr>
            <w:rFonts w:ascii="Times New Roman" w:hAnsi="Times New Roman" w:cs="Times New Roman"/>
            <w:sz w:val="24"/>
            <w:szCs w:val="24"/>
          </w:rPr>
          <w:delText>. (02.09.19)</w:delText>
        </w:r>
      </w:del>
    </w:p>
    <w:p w14:paraId="6B8D6FD3" w14:textId="77777777" w:rsidR="006715F4" w:rsidRPr="006715F4" w:rsidRDefault="006715F4">
      <w:pPr>
        <w:rPr>
          <w:rFonts w:ascii="Times New Roman" w:hAnsi="Times New Roman" w:cs="Times New Roman"/>
          <w:sz w:val="24"/>
          <w:szCs w:val="24"/>
        </w:rPr>
        <w:pPrChange w:id="39" w:author="ULTIMATE" w:date="2019-09-05T08:28:00Z">
          <w:pPr>
            <w:pStyle w:val="PargrafodaLista"/>
            <w:numPr>
              <w:numId w:val="2"/>
            </w:numPr>
            <w:ind w:hanging="360"/>
          </w:pPr>
        </w:pPrChange>
      </w:pPr>
    </w:p>
    <w:p w14:paraId="2C07DAC7" w14:textId="77777777" w:rsidR="006F4FF5" w:rsidRPr="006715F4" w:rsidRDefault="007008FC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40" w:author="ULTIMATE" w:date="2019-09-05T08:29:00Z">
            <w:rPr/>
          </w:rPrChange>
        </w:rPr>
        <w:pPrChange w:id="41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del w:id="42" w:author="ULTIMATE" w:date="2019-09-05T08:30:00Z">
        <w:r w:rsidRPr="006715F4" w:rsidDel="006715F4">
          <w:rPr>
            <w:rFonts w:ascii="Times New Roman" w:hAnsi="Times New Roman" w:cs="Times New Roman"/>
            <w:sz w:val="24"/>
            <w:szCs w:val="24"/>
            <w:rPrChange w:id="43" w:author="ULTIMATE" w:date="2019-09-05T08:29:00Z">
              <w:rPr/>
            </w:rPrChange>
          </w:rPr>
          <w:delText>Durante a reunião foram elaboradas i</w:delText>
        </w:r>
      </w:del>
      <w:ins w:id="44" w:author="ULTIMATE" w:date="2019-09-05T08:30:00Z">
        <w:r w:rsidR="006715F4">
          <w:rPr>
            <w:rFonts w:ascii="Times New Roman" w:hAnsi="Times New Roman" w:cs="Times New Roman"/>
            <w:sz w:val="24"/>
            <w:szCs w:val="24"/>
          </w:rPr>
          <w:t xml:space="preserve"> I</w:t>
        </w:r>
      </w:ins>
      <w:r w:rsidRPr="006715F4">
        <w:rPr>
          <w:rFonts w:ascii="Times New Roman" w:hAnsi="Times New Roman" w:cs="Times New Roman"/>
          <w:sz w:val="24"/>
          <w:szCs w:val="24"/>
          <w:rPrChange w:id="45" w:author="ULTIMATE" w:date="2019-09-05T08:29:00Z">
            <w:rPr/>
          </w:rPrChange>
        </w:rPr>
        <w:t>deias do layout d</w:t>
      </w:r>
      <w:r w:rsidR="006F4FF5" w:rsidRPr="006715F4">
        <w:rPr>
          <w:rFonts w:ascii="Times New Roman" w:hAnsi="Times New Roman" w:cs="Times New Roman"/>
          <w:sz w:val="24"/>
          <w:szCs w:val="24"/>
          <w:rPrChange w:id="46" w:author="ULTIMATE" w:date="2019-09-05T08:29:00Z">
            <w:rPr/>
          </w:rPrChange>
        </w:rPr>
        <w:t xml:space="preserve">a maleta simuladora </w:t>
      </w:r>
      <w:del w:id="47" w:author="ULTIMATE" w:date="2019-09-05T08:31:00Z">
        <w:r w:rsidR="006F4FF5" w:rsidRPr="006715F4" w:rsidDel="006715F4">
          <w:rPr>
            <w:rFonts w:ascii="Times New Roman" w:hAnsi="Times New Roman" w:cs="Times New Roman"/>
            <w:sz w:val="24"/>
            <w:szCs w:val="24"/>
            <w:rPrChange w:id="48" w:author="ULTIMATE" w:date="2019-09-05T08:29:00Z">
              <w:rPr/>
            </w:rPrChange>
          </w:rPr>
          <w:delText>principal</w:delText>
        </w:r>
      </w:del>
      <w:r w:rsidR="006F4FF5" w:rsidRPr="006715F4">
        <w:rPr>
          <w:rFonts w:ascii="Times New Roman" w:hAnsi="Times New Roman" w:cs="Times New Roman"/>
          <w:sz w:val="24"/>
          <w:szCs w:val="24"/>
          <w:rPrChange w:id="49" w:author="ULTIMATE" w:date="2019-09-05T08:29:00Z">
            <w:rPr/>
          </w:rPrChange>
        </w:rPr>
        <w:t xml:space="preserve">, </w:t>
      </w:r>
      <w:r w:rsidRPr="006715F4">
        <w:rPr>
          <w:rFonts w:ascii="Times New Roman" w:hAnsi="Times New Roman" w:cs="Times New Roman"/>
          <w:sz w:val="24"/>
          <w:szCs w:val="24"/>
          <w:rPrChange w:id="50" w:author="ULTIMATE" w:date="2019-09-05T08:29:00Z">
            <w:rPr/>
          </w:rPrChange>
        </w:rPr>
        <w:t>alocação dos sensores</w:t>
      </w:r>
      <w:r w:rsidR="006F4FF5" w:rsidRPr="006715F4">
        <w:rPr>
          <w:rFonts w:ascii="Times New Roman" w:hAnsi="Times New Roman" w:cs="Times New Roman"/>
          <w:sz w:val="24"/>
          <w:szCs w:val="24"/>
          <w:rPrChange w:id="51" w:author="ULTIMATE" w:date="2019-09-05T08:29:00Z">
            <w:rPr/>
          </w:rPrChange>
        </w:rPr>
        <w:t xml:space="preserve"> na maleta principal ou separadamente e como ela será feita.</w:t>
      </w:r>
      <w:del w:id="52" w:author="ULTIMATE" w:date="2019-09-05T08:32:00Z">
        <w:r w:rsidR="006F4FF5" w:rsidRPr="006715F4" w:rsidDel="006715F4">
          <w:rPr>
            <w:rFonts w:ascii="Times New Roman" w:hAnsi="Times New Roman" w:cs="Times New Roman"/>
            <w:sz w:val="24"/>
            <w:szCs w:val="24"/>
            <w:rPrChange w:id="53" w:author="ULTIMATE" w:date="2019-09-05T08:29:00Z">
              <w:rPr/>
            </w:rPrChange>
          </w:rPr>
          <w:delText xml:space="preserve"> (02.09.2019)</w:delText>
        </w:r>
      </w:del>
    </w:p>
    <w:p w14:paraId="4460D823" w14:textId="77777777" w:rsidR="007008FC" w:rsidRPr="006715F4" w:rsidRDefault="006F4FF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54" w:author="ULTIMATE" w:date="2019-09-05T08:29:00Z">
            <w:rPr/>
          </w:rPrChange>
        </w:rPr>
        <w:pPrChange w:id="55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r w:rsidRPr="006715F4">
        <w:rPr>
          <w:rFonts w:ascii="Times New Roman" w:hAnsi="Times New Roman" w:cs="Times New Roman"/>
          <w:sz w:val="24"/>
          <w:szCs w:val="24"/>
          <w:rPrChange w:id="56" w:author="ULTIMATE" w:date="2019-09-05T08:29:00Z">
            <w:rPr/>
          </w:rPrChange>
        </w:rPr>
        <w:t xml:space="preserve"> </w:t>
      </w:r>
      <w:del w:id="57" w:author="ULTIMATE" w:date="2019-09-05T08:31:00Z">
        <w:r w:rsidRPr="006715F4" w:rsidDel="006715F4">
          <w:rPr>
            <w:rFonts w:ascii="Times New Roman" w:hAnsi="Times New Roman" w:cs="Times New Roman"/>
            <w:sz w:val="24"/>
            <w:szCs w:val="24"/>
            <w:rPrChange w:id="58" w:author="ULTIMATE" w:date="2019-09-05T08:29:00Z">
              <w:rPr/>
            </w:rPrChange>
          </w:rPr>
          <w:delText>Discussão entre os membros durante a reunião para d</w:delText>
        </w:r>
      </w:del>
      <w:ins w:id="59" w:author="ULTIMATE" w:date="2019-09-05T08:31:00Z">
        <w:r w:rsidR="006715F4">
          <w:rPr>
            <w:rFonts w:ascii="Times New Roman" w:hAnsi="Times New Roman" w:cs="Times New Roman"/>
            <w:sz w:val="24"/>
            <w:szCs w:val="24"/>
          </w:rPr>
          <w:t xml:space="preserve"> D</w:t>
        </w:r>
      </w:ins>
      <w:r w:rsidRPr="006715F4">
        <w:rPr>
          <w:rFonts w:ascii="Times New Roman" w:hAnsi="Times New Roman" w:cs="Times New Roman"/>
          <w:sz w:val="24"/>
          <w:szCs w:val="24"/>
          <w:rPrChange w:id="60" w:author="ULTIMATE" w:date="2019-09-05T08:29:00Z">
            <w:rPr/>
          </w:rPrChange>
        </w:rPr>
        <w:t>efinição e elaboração do conteúdo e design da ficha técnica do projeto para ser apresentada à semana da ETE.</w:t>
      </w:r>
      <w:del w:id="61" w:author="ULTIMATE" w:date="2019-09-05T08:32:00Z">
        <w:r w:rsidRPr="006715F4" w:rsidDel="006715F4">
          <w:rPr>
            <w:rFonts w:ascii="Times New Roman" w:hAnsi="Times New Roman" w:cs="Times New Roman"/>
            <w:sz w:val="24"/>
            <w:szCs w:val="24"/>
            <w:rPrChange w:id="62" w:author="ULTIMATE" w:date="2019-09-05T08:29:00Z">
              <w:rPr/>
            </w:rPrChange>
          </w:rPr>
          <w:delText xml:space="preserve"> (02.09.2019)</w:delText>
        </w:r>
      </w:del>
    </w:p>
    <w:p w14:paraId="52509A5E" w14:textId="77777777" w:rsidR="006F4FF5" w:rsidRPr="006715F4" w:rsidRDefault="006F4FF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63" w:author="ULTIMATE" w:date="2019-09-05T08:29:00Z">
            <w:rPr/>
          </w:rPrChange>
        </w:rPr>
        <w:pPrChange w:id="64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del w:id="65" w:author="ULTIMATE" w:date="2019-09-05T08:32:00Z">
        <w:r w:rsidRPr="006715F4" w:rsidDel="006715F4">
          <w:rPr>
            <w:rFonts w:ascii="Times New Roman" w:hAnsi="Times New Roman" w:cs="Times New Roman"/>
            <w:sz w:val="24"/>
            <w:szCs w:val="24"/>
            <w:rPrChange w:id="66" w:author="ULTIMATE" w:date="2019-09-05T08:29:00Z">
              <w:rPr/>
            </w:rPrChange>
          </w:rPr>
          <w:delText>Discussão para c</w:delText>
        </w:r>
      </w:del>
      <w:ins w:id="67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C</w:t>
        </w:r>
      </w:ins>
      <w:r w:rsidRPr="006715F4">
        <w:rPr>
          <w:rFonts w:ascii="Times New Roman" w:hAnsi="Times New Roman" w:cs="Times New Roman"/>
          <w:sz w:val="24"/>
          <w:szCs w:val="24"/>
          <w:rPrChange w:id="68" w:author="ULTIMATE" w:date="2019-09-05T08:29:00Z">
            <w:rPr/>
          </w:rPrChange>
        </w:rPr>
        <w:t>ompra d</w:t>
      </w:r>
      <w:ins w:id="69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e</w:t>
        </w:r>
      </w:ins>
      <w:del w:id="70" w:author="ULTIMATE" w:date="2019-09-05T08:32:00Z">
        <w:r w:rsidRPr="006715F4" w:rsidDel="006715F4">
          <w:rPr>
            <w:rFonts w:ascii="Times New Roman" w:hAnsi="Times New Roman" w:cs="Times New Roman"/>
            <w:sz w:val="24"/>
            <w:szCs w:val="24"/>
            <w:rPrChange w:id="71" w:author="ULTIMATE" w:date="2019-09-05T08:29:00Z">
              <w:rPr/>
            </w:rPrChange>
          </w:rPr>
          <w:delText>o</w:delText>
        </w:r>
      </w:del>
      <w:ins w:id="72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um</w:t>
        </w:r>
      </w:ins>
      <w:r w:rsidRPr="006715F4">
        <w:rPr>
          <w:rFonts w:ascii="Times New Roman" w:hAnsi="Times New Roman" w:cs="Times New Roman"/>
          <w:sz w:val="24"/>
          <w:szCs w:val="24"/>
          <w:rPrChange w:id="73" w:author="ULTIMATE" w:date="2019-09-05T08:29:00Z">
            <w:rPr/>
          </w:rPrChange>
        </w:rPr>
        <w:t xml:space="preserve"> Multiplexador para economizar portas no microcontrolador PIC e ter processos controlados de acordo com o chaveamento do CI</w:t>
      </w:r>
      <w:r w:rsidR="008103BD" w:rsidRPr="006715F4">
        <w:rPr>
          <w:rFonts w:ascii="Times New Roman" w:hAnsi="Times New Roman" w:cs="Times New Roman"/>
          <w:sz w:val="24"/>
          <w:szCs w:val="24"/>
          <w:rPrChange w:id="74" w:author="ULTIMATE" w:date="2019-09-05T08:29:00Z">
            <w:rPr/>
          </w:rPrChange>
        </w:rPr>
        <w:t xml:space="preserve"> relacionado ao programa</w:t>
      </w:r>
      <w:r w:rsidRPr="006715F4">
        <w:rPr>
          <w:rFonts w:ascii="Times New Roman" w:hAnsi="Times New Roman" w:cs="Times New Roman"/>
          <w:sz w:val="24"/>
          <w:szCs w:val="24"/>
          <w:rPrChange w:id="75" w:author="ULTIMATE" w:date="2019-09-05T08:29:00Z">
            <w:rPr/>
          </w:rPrChange>
        </w:rPr>
        <w:t>.</w:t>
      </w:r>
      <w:del w:id="76" w:author="ULTIMATE" w:date="2019-09-05T08:35:00Z">
        <w:r w:rsidRPr="006715F4" w:rsidDel="006715F4">
          <w:rPr>
            <w:rFonts w:ascii="Times New Roman" w:hAnsi="Times New Roman" w:cs="Times New Roman"/>
            <w:sz w:val="24"/>
            <w:szCs w:val="24"/>
            <w:rPrChange w:id="77" w:author="ULTIMATE" w:date="2019-09-05T08:29:00Z">
              <w:rPr/>
            </w:rPrChange>
          </w:rPr>
          <w:delText xml:space="preserve"> (02.09.2019)</w:delText>
        </w:r>
      </w:del>
    </w:p>
    <w:p w14:paraId="793EF850" w14:textId="77777777" w:rsidR="006F4FF5" w:rsidRPr="006715F4" w:rsidRDefault="006F4FF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78" w:author="ULTIMATE" w:date="2019-09-05T08:29:00Z">
            <w:rPr/>
          </w:rPrChange>
        </w:rPr>
        <w:pPrChange w:id="79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del w:id="80" w:author="ULTIMATE" w:date="2019-09-05T08:33:00Z">
        <w:r w:rsidRPr="006715F4" w:rsidDel="006715F4">
          <w:rPr>
            <w:rFonts w:ascii="Times New Roman" w:hAnsi="Times New Roman" w:cs="Times New Roman"/>
            <w:sz w:val="24"/>
            <w:szCs w:val="24"/>
            <w:rPrChange w:id="81" w:author="ULTIMATE" w:date="2019-09-05T08:29:00Z">
              <w:rPr/>
            </w:rPrChange>
          </w:rPr>
          <w:delText>Discussão</w:delText>
        </w:r>
      </w:del>
      <w:ins w:id="82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>Debate</w:t>
        </w:r>
      </w:ins>
      <w:r w:rsidRPr="006715F4">
        <w:rPr>
          <w:rFonts w:ascii="Times New Roman" w:hAnsi="Times New Roman" w:cs="Times New Roman"/>
          <w:sz w:val="24"/>
          <w:szCs w:val="24"/>
          <w:rPrChange w:id="83" w:author="ULTIMATE" w:date="2019-09-05T08:29:00Z">
            <w:rPr/>
          </w:rPrChange>
        </w:rPr>
        <w:t xml:space="preserve"> para saber se haverá ou não</w:t>
      </w:r>
      <w:ins w:id="84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 xml:space="preserve"> o</w:t>
        </w:r>
      </w:ins>
      <w:r w:rsidRPr="006715F4">
        <w:rPr>
          <w:rFonts w:ascii="Times New Roman" w:hAnsi="Times New Roman" w:cs="Times New Roman"/>
          <w:sz w:val="24"/>
          <w:szCs w:val="24"/>
          <w:rPrChange w:id="85" w:author="ULTIMATE" w:date="2019-09-05T08:29:00Z">
            <w:rPr/>
          </w:rPrChange>
        </w:rPr>
        <w:t xml:space="preserve"> incremento do sensor de pressão ao projeto</w:t>
      </w:r>
      <w:del w:id="86" w:author="ULTIMATE" w:date="2019-09-05T08:34:00Z">
        <w:r w:rsidRPr="006715F4" w:rsidDel="006715F4">
          <w:rPr>
            <w:rFonts w:ascii="Times New Roman" w:hAnsi="Times New Roman" w:cs="Times New Roman"/>
            <w:sz w:val="24"/>
            <w:szCs w:val="24"/>
            <w:rPrChange w:id="87" w:author="ULTIMATE" w:date="2019-09-05T08:29:00Z">
              <w:rPr/>
            </w:rPrChange>
          </w:rPr>
          <w:delText xml:space="preserve"> e como acrescentar</w:delText>
        </w:r>
      </w:del>
      <w:r w:rsidRPr="006715F4">
        <w:rPr>
          <w:rFonts w:ascii="Times New Roman" w:hAnsi="Times New Roman" w:cs="Times New Roman"/>
          <w:sz w:val="24"/>
          <w:szCs w:val="24"/>
          <w:rPrChange w:id="88" w:author="ULTIMATE" w:date="2019-09-05T08:29:00Z">
            <w:rPr/>
          </w:rPrChange>
        </w:rPr>
        <w:t>.</w:t>
      </w:r>
      <w:del w:id="89" w:author="ULTIMATE" w:date="2019-09-05T08:35:00Z">
        <w:r w:rsidRPr="006715F4" w:rsidDel="006715F4">
          <w:rPr>
            <w:rFonts w:ascii="Times New Roman" w:hAnsi="Times New Roman" w:cs="Times New Roman"/>
            <w:sz w:val="24"/>
            <w:szCs w:val="24"/>
            <w:rPrChange w:id="90" w:author="ULTIMATE" w:date="2019-09-05T08:29:00Z">
              <w:rPr/>
            </w:rPrChange>
          </w:rPr>
          <w:delText xml:space="preserve"> (02.09.2019)</w:delText>
        </w:r>
      </w:del>
    </w:p>
    <w:p w14:paraId="7FC9120A" w14:textId="77777777" w:rsidR="00E77973" w:rsidRPr="006715F4" w:rsidRDefault="00E77973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91" w:author="ULTIMATE" w:date="2019-09-05T08:29:00Z">
            <w:rPr/>
          </w:rPrChange>
        </w:rPr>
        <w:pPrChange w:id="92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del w:id="93" w:author="ULTIMATE" w:date="2019-09-05T08:34:00Z">
        <w:r w:rsidRPr="006715F4" w:rsidDel="006715F4">
          <w:rPr>
            <w:rFonts w:ascii="Times New Roman" w:hAnsi="Times New Roman" w:cs="Times New Roman"/>
            <w:sz w:val="24"/>
            <w:szCs w:val="24"/>
            <w:rPrChange w:id="94" w:author="ULTIMATE" w:date="2019-09-05T08:29:00Z">
              <w:rPr/>
            </w:rPrChange>
          </w:rPr>
          <w:delText xml:space="preserve">Discussão sobre os </w:delText>
        </w:r>
      </w:del>
      <w:ins w:id="95" w:author="ULTIMATE" w:date="2019-09-05T08:34:00Z">
        <w:r w:rsidR="006715F4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96" w:author="ULTIMATE" w:date="2019-09-05T08:34:00Z">
        <w:r w:rsidRPr="006715F4" w:rsidDel="006715F4">
          <w:rPr>
            <w:rFonts w:ascii="Times New Roman" w:hAnsi="Times New Roman" w:cs="Times New Roman"/>
            <w:sz w:val="24"/>
            <w:szCs w:val="24"/>
            <w:rPrChange w:id="97" w:author="ULTIMATE" w:date="2019-09-05T08:29:00Z">
              <w:rPr/>
            </w:rPrChange>
          </w:rPr>
          <w:delText>c</w:delText>
        </w:r>
      </w:del>
      <w:ins w:id="98" w:author="ULTIMATE" w:date="2019-09-05T08:34:00Z">
        <w:r w:rsidR="006715F4">
          <w:rPr>
            <w:rFonts w:ascii="Times New Roman" w:hAnsi="Times New Roman" w:cs="Times New Roman"/>
            <w:sz w:val="24"/>
            <w:szCs w:val="24"/>
          </w:rPr>
          <w:t>C</w:t>
        </w:r>
      </w:ins>
      <w:r w:rsidRPr="006715F4">
        <w:rPr>
          <w:rFonts w:ascii="Times New Roman" w:hAnsi="Times New Roman" w:cs="Times New Roman"/>
          <w:sz w:val="24"/>
          <w:szCs w:val="24"/>
          <w:rPrChange w:id="99" w:author="ULTIMATE" w:date="2019-09-05T08:29:00Z">
            <w:rPr/>
          </w:rPrChange>
        </w:rPr>
        <w:t xml:space="preserve">abos de alimentação da maleta, e </w:t>
      </w:r>
      <w:del w:id="100" w:author="ULTIMATE" w:date="2019-09-05T08:34:00Z">
        <w:r w:rsidRPr="006715F4" w:rsidDel="006715F4">
          <w:rPr>
            <w:rFonts w:ascii="Times New Roman" w:hAnsi="Times New Roman" w:cs="Times New Roman"/>
            <w:sz w:val="24"/>
            <w:szCs w:val="24"/>
            <w:rPrChange w:id="101" w:author="ULTIMATE" w:date="2019-09-05T08:29:00Z">
              <w:rPr/>
            </w:rPrChange>
          </w:rPr>
          <w:delText>d</w:delText>
        </w:r>
      </w:del>
      <w:r w:rsidRPr="006715F4">
        <w:rPr>
          <w:rFonts w:ascii="Times New Roman" w:hAnsi="Times New Roman" w:cs="Times New Roman"/>
          <w:sz w:val="24"/>
          <w:szCs w:val="24"/>
          <w:rPrChange w:id="102" w:author="ULTIMATE" w:date="2019-09-05T08:29:00Z">
            <w:rPr/>
          </w:rPrChange>
        </w:rPr>
        <w:t>a compra de conectores macho ou fêmea.</w:t>
      </w:r>
      <w:del w:id="103" w:author="ULTIMATE" w:date="2019-09-05T08:35:00Z">
        <w:r w:rsidRPr="006715F4" w:rsidDel="006715F4">
          <w:rPr>
            <w:rFonts w:ascii="Times New Roman" w:hAnsi="Times New Roman" w:cs="Times New Roman"/>
            <w:sz w:val="24"/>
            <w:szCs w:val="24"/>
            <w:rPrChange w:id="104" w:author="ULTIMATE" w:date="2019-09-05T08:29:00Z">
              <w:rPr/>
            </w:rPrChange>
          </w:rPr>
          <w:delText xml:space="preserve"> </w:delText>
        </w:r>
      </w:del>
    </w:p>
    <w:p w14:paraId="5FC608EF" w14:textId="77777777" w:rsidR="007C1913" w:rsidRPr="00E02D38" w:rsidRDefault="007C1913" w:rsidP="007C1913">
      <w:pPr>
        <w:rPr>
          <w:rFonts w:ascii="Times New Roman" w:hAnsi="Times New Roman" w:cs="Times New Roman"/>
          <w:b/>
          <w:sz w:val="24"/>
          <w:szCs w:val="24"/>
        </w:rPr>
      </w:pPr>
      <w:r w:rsidRPr="00E02D38">
        <w:rPr>
          <w:rFonts w:ascii="Times New Roman" w:hAnsi="Times New Roman" w:cs="Times New Roman"/>
          <w:b/>
          <w:sz w:val="24"/>
          <w:szCs w:val="24"/>
        </w:rPr>
        <w:t xml:space="preserve">6.1.2 Materiais com mais Afinidade em Eletrônica </w:t>
      </w:r>
    </w:p>
    <w:p w14:paraId="4B51AA0A" w14:textId="77777777"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Sensor de Corrente</w:t>
      </w:r>
    </w:p>
    <w:p w14:paraId="16F52D15" w14:textId="77777777" w:rsidR="00C87B72" w:rsidRDefault="00C87B72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AD93D87" wp14:editId="7B1A6272">
            <wp:extent cx="2028825" cy="2028825"/>
            <wp:effectExtent l="0" t="0" r="9525" b="9525"/>
            <wp:docPr id="8" name="Imagem 8" descr="Resultado de imagem para Sensor de corr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ultado de imagem para Sensor de corr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F443C" w14:textId="77777777"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Sensor de Temperatura Denso </w:t>
      </w:r>
      <w:r w:rsidRPr="007C1913">
        <w:rPr>
          <w:rFonts w:ascii="Times New Roman" w:hAnsi="Times New Roman" w:cs="Times New Roman"/>
          <w:sz w:val="24"/>
          <w:szCs w:val="24"/>
        </w:rPr>
        <w:t>179700-0220</w:t>
      </w:r>
    </w:p>
    <w:p w14:paraId="6879A82E" w14:textId="77777777"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E3F99BD" wp14:editId="28F9B7E9">
            <wp:extent cx="2857500" cy="2143125"/>
            <wp:effectExtent l="0" t="0" r="0" b="9525"/>
            <wp:docPr id="7" name="Imagem 7" descr="Resultado de imagem para Sensor de temperatura Denso 179700-0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sultado de imagem para Sensor de temperatura Denso 179700-022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5EC9E" w14:textId="77777777"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Sensor de Tensão</w:t>
      </w:r>
    </w:p>
    <w:p w14:paraId="15C31F33" w14:textId="77777777" w:rsidR="00C87B72" w:rsidRDefault="00C87B72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112DBB" wp14:editId="2114085F">
            <wp:extent cx="2781300" cy="2360391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36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0AB09" w14:textId="77777777"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PIC 18F4550</w:t>
      </w:r>
    </w:p>
    <w:p w14:paraId="3DFE6B5C" w14:textId="77777777"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891E926" wp14:editId="30AA18F8">
            <wp:extent cx="2971800" cy="1333500"/>
            <wp:effectExtent l="0" t="0" r="0" b="0"/>
            <wp:docPr id="5" name="Imagem 5" descr="Resultado de imagem para PIC18F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m para PIC18F455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98242" w14:textId="77777777"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 KS0108</w:t>
      </w:r>
    </w:p>
    <w:p w14:paraId="3EB71603" w14:textId="77777777"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88CA47C" wp14:editId="168ED9FA">
            <wp:extent cx="2886075" cy="1621012"/>
            <wp:effectExtent l="0" t="0" r="0" b="0"/>
            <wp:docPr id="6" name="Imagem 6" descr="Resultado de imagem para Display KS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m para Display KS010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32" cy="162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44A7C" w14:textId="5FED9484" w:rsidR="007C1913" w:rsidDel="00563D16" w:rsidRDefault="007C1913" w:rsidP="007C1913">
      <w:pPr>
        <w:pStyle w:val="PargrafodaLista"/>
        <w:numPr>
          <w:ilvl w:val="0"/>
          <w:numId w:val="3"/>
        </w:numPr>
        <w:rPr>
          <w:del w:id="105" w:author="Khayo Vannucci" w:date="2019-09-29T10:29:00Z"/>
          <w:rFonts w:ascii="Times New Roman" w:hAnsi="Times New Roman" w:cs="Times New Roman"/>
          <w:sz w:val="24"/>
          <w:szCs w:val="24"/>
        </w:rPr>
      </w:pPr>
      <w:del w:id="106" w:author="Khayo Vannucci" w:date="2019-09-29T10:29:00Z">
        <w:r w:rsidDel="00563D16">
          <w:rPr>
            <w:rFonts w:ascii="Times New Roman" w:hAnsi="Times New Roman" w:cs="Times New Roman"/>
            <w:sz w:val="24"/>
            <w:szCs w:val="24"/>
          </w:rPr>
          <w:lastRenderedPageBreak/>
          <w:delText>Sensor de Pressão</w:delText>
        </w:r>
      </w:del>
    </w:p>
    <w:p w14:paraId="3B3A1EE9" w14:textId="42E3FF44" w:rsidR="007C1913" w:rsidRPr="00A511A4" w:rsidDel="00563D16" w:rsidRDefault="007C1913" w:rsidP="007C1913">
      <w:pPr>
        <w:pStyle w:val="PargrafodaLista"/>
        <w:numPr>
          <w:ilvl w:val="0"/>
          <w:numId w:val="3"/>
        </w:numPr>
        <w:rPr>
          <w:del w:id="107" w:author="Khayo Vannucci" w:date="2019-09-29T10:29:00Z"/>
          <w:rFonts w:ascii="Times New Roman" w:hAnsi="Times New Roman" w:cs="Times New Roman"/>
          <w:sz w:val="24"/>
          <w:szCs w:val="24"/>
        </w:rPr>
      </w:pPr>
      <w:del w:id="108" w:author="Khayo Vannucci" w:date="2019-09-29T10:29:00Z">
        <w:r w:rsidDel="00563D16">
          <w:rPr>
            <w:rFonts w:ascii="Times New Roman" w:hAnsi="Times New Roman" w:cs="Times New Roman"/>
            <w:sz w:val="24"/>
            <w:szCs w:val="24"/>
          </w:rPr>
          <w:delText xml:space="preserve">Sensor de Frequência </w:delText>
        </w:r>
      </w:del>
    </w:p>
    <w:p w14:paraId="3FC09C66" w14:textId="77777777" w:rsidR="007C1913" w:rsidRPr="007C1913" w:rsidRDefault="007C1913" w:rsidP="007C1913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B3CC108" w14:textId="77777777" w:rsidR="004055B1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</w:p>
    <w:p w14:paraId="44C630CA" w14:textId="77777777" w:rsidR="00EC079A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  <w:r w:rsidRPr="004055B1">
        <w:rPr>
          <w:rFonts w:ascii="Times New Roman" w:hAnsi="Times New Roman" w:cs="Times New Roman"/>
          <w:b/>
          <w:sz w:val="24"/>
          <w:szCs w:val="24"/>
        </w:rPr>
        <w:t>10 CONSTRUÇÃO FÍSICA DO MÓDULO</w:t>
      </w:r>
    </w:p>
    <w:p w14:paraId="024A89E8" w14:textId="77777777" w:rsidR="00396C17" w:rsidRDefault="00396C17" w:rsidP="00396C17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396C17">
        <w:rPr>
          <w:rFonts w:ascii="Times New Roman" w:hAnsi="Times New Roman" w:cs="Times New Roman"/>
          <w:sz w:val="24"/>
          <w:szCs w:val="24"/>
        </w:rPr>
        <w:t>Sensor de temperatura e o conector que foi comprado em 20.08.2019 para testes e a conexão geral com o módulo.</w:t>
      </w:r>
    </w:p>
    <w:p w14:paraId="00993891" w14:textId="77777777" w:rsidR="00396C17" w:rsidRPr="00396C17" w:rsidRDefault="00396C17" w:rsidP="004055B1">
      <w:pPr>
        <w:rPr>
          <w:rFonts w:ascii="Times New Roman" w:hAnsi="Times New Roman" w:cs="Times New Roman"/>
          <w:sz w:val="24"/>
          <w:szCs w:val="24"/>
        </w:rPr>
      </w:pPr>
    </w:p>
    <w:p w14:paraId="111BB765" w14:textId="77777777" w:rsidR="00EC079A" w:rsidRDefault="00EC079A" w:rsidP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14D16C1" wp14:editId="056E8FCE">
            <wp:extent cx="2962275" cy="4453391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62503" cy="445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6850" w14:textId="77777777" w:rsidR="00396C17" w:rsidRPr="00396C17" w:rsidRDefault="00396C17" w:rsidP="00396C17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396C17">
        <w:rPr>
          <w:rFonts w:ascii="Times New Roman" w:hAnsi="Times New Roman" w:cs="Times New Roman"/>
          <w:sz w:val="24"/>
          <w:szCs w:val="24"/>
        </w:rPr>
        <w:t>Maleta onde será colocado o módulo principal de controle e monitoramento e, onde estarão organizados os sensores de campo que atuarão no módulo.</w:t>
      </w:r>
    </w:p>
    <w:p w14:paraId="0749AED9" w14:textId="77777777" w:rsidR="00396C17" w:rsidRPr="00396C17" w:rsidRDefault="00396C17" w:rsidP="00396C17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0C5622C" w14:textId="77777777" w:rsidR="004055B1" w:rsidRDefault="00EC079A" w:rsidP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D8F9352" wp14:editId="0813B30D">
            <wp:extent cx="4895850" cy="2753708"/>
            <wp:effectExtent l="0" t="0" r="0" b="889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1766" cy="2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F353" w14:textId="77777777" w:rsidR="00EC079A" w:rsidRDefault="00EC079A" w:rsidP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6C8B07E" wp14:editId="0C27C983">
            <wp:extent cx="4895850" cy="2753708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1766" cy="2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799C" w14:textId="77777777" w:rsidR="004055B1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11 CONSTRUÇÃO ELÉTRICA</w:t>
      </w:r>
    </w:p>
    <w:p w14:paraId="11085A4C" w14:textId="77777777" w:rsidR="00396C17" w:rsidRPr="00396C17" w:rsidRDefault="002260CA" w:rsidP="002260CA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Construção e execução de testes do circuito do regulador de tensão, evidenciando uma saída de 5Vcc com uma entrada de até 35Vcc. (29.08.19)</w:t>
      </w:r>
    </w:p>
    <w:p w14:paraId="087CDC92" w14:textId="77777777" w:rsidR="001D22D4" w:rsidRDefault="001D22D4" w:rsidP="004055B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6D6A6441" wp14:editId="2594FE43">
            <wp:extent cx="5172075" cy="310515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859" cy="310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810A" w14:textId="77777777" w:rsidR="004055B1" w:rsidRPr="002260CA" w:rsidRDefault="002260CA" w:rsidP="002260CA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Construção de uma </w:t>
      </w:r>
      <w:r w:rsidR="005740E2">
        <w:rPr>
          <w:rFonts w:ascii="Times New Roman" w:hAnsi="Times New Roman" w:cs="Times New Roman"/>
          <w:sz w:val="24"/>
          <w:szCs w:val="24"/>
        </w:rPr>
        <w:t>fonte</w:t>
      </w:r>
      <w:r>
        <w:rPr>
          <w:rFonts w:ascii="Times New Roman" w:hAnsi="Times New Roman" w:cs="Times New Roman"/>
          <w:sz w:val="24"/>
          <w:szCs w:val="24"/>
        </w:rPr>
        <w:t xml:space="preserve"> de alimentação com suporte para </w:t>
      </w:r>
      <w:r w:rsidRPr="002260CA">
        <w:rPr>
          <w:rFonts w:ascii="Times New Roman" w:hAnsi="Times New Roman" w:cs="Times New Roman"/>
          <w:sz w:val="24"/>
          <w:szCs w:val="24"/>
        </w:rPr>
        <w:t>3.3v/2x 5v/12v/-12v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53138B9" w14:textId="77777777" w:rsidR="00396C17" w:rsidRDefault="00396C17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FEB1280" wp14:editId="5831A140">
            <wp:extent cx="4584351" cy="3438525"/>
            <wp:effectExtent l="0" t="0" r="698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0967" cy="345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CDC0" w14:textId="77777777"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303EB8C" wp14:editId="486FFE6D">
            <wp:extent cx="4787538" cy="35909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4761" cy="360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0F99" w14:textId="77777777"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B8067A8" wp14:editId="58154A28">
            <wp:extent cx="4812937" cy="3609975"/>
            <wp:effectExtent l="0" t="0" r="698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9044" cy="361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3A0C" w14:textId="77777777"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3CACE3A" wp14:editId="56565DE9">
            <wp:extent cx="4095750" cy="307204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7141" cy="307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B38D" w14:textId="77777777" w:rsidR="002260CA" w:rsidRPr="001D22D4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A5DA17D" wp14:editId="05091D31">
            <wp:extent cx="4114490" cy="308610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7641" cy="30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1637" w14:textId="77777777" w:rsidR="00377000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9B1A00A" wp14:editId="3E558529">
            <wp:extent cx="4257675" cy="3193497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9121" cy="31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2EB2" w14:textId="77777777" w:rsidR="00901622" w:rsidRDefault="00901622" w:rsidP="00901622">
      <w:pPr>
        <w:pStyle w:val="Pargrafoda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C171A7">
        <w:rPr>
          <w:rFonts w:ascii="Times New Roman" w:hAnsi="Times New Roman" w:cs="Times New Roman"/>
          <w:sz w:val="24"/>
          <w:szCs w:val="24"/>
        </w:rPr>
        <w:t xml:space="preserve">Teste para descobrir a </w:t>
      </w:r>
      <w:ins w:id="109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110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 w:rsidRPr="00C171A7">
        <w:rPr>
          <w:rFonts w:ascii="Times New Roman" w:hAnsi="Times New Roman" w:cs="Times New Roman"/>
          <w:sz w:val="24"/>
          <w:szCs w:val="24"/>
        </w:rPr>
        <w:t xml:space="preserve"> do sensor de temperatura para poder achar as variações precisas para a programação do sensor. </w:t>
      </w:r>
      <w:ins w:id="111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A</w:t>
        </w:r>
      </w:ins>
      <w:del w:id="112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Onde, a</w:delText>
        </w:r>
      </w:del>
      <w:r w:rsidRPr="00C171A7">
        <w:rPr>
          <w:rFonts w:ascii="Times New Roman" w:hAnsi="Times New Roman" w:cs="Times New Roman"/>
          <w:sz w:val="24"/>
          <w:szCs w:val="24"/>
        </w:rPr>
        <w:t>s falhas na curva da figura 2, apresentam pontos da temperatura ambiente, onde o termopar acabou perdendo a temperatura rapidamente e o sensor demorou a reagir em conjunto.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1F4007" w14:textId="77777777" w:rsidR="00901622" w:rsidRPr="00C171A7" w:rsidRDefault="00901622" w:rsidP="00901622">
      <w:pPr>
        <w:pStyle w:val="PargrafodaLista"/>
        <w:rPr>
          <w:rFonts w:ascii="Times New Roman" w:hAnsi="Times New Roman" w:cs="Times New Roman"/>
          <w:sz w:val="24"/>
          <w:szCs w:val="24"/>
        </w:rPr>
      </w:pPr>
      <w:r w:rsidRPr="00C171A7">
        <w:rPr>
          <w:rFonts w:ascii="Times New Roman" w:hAnsi="Times New Roman" w:cs="Times New Roman"/>
          <w:sz w:val="24"/>
          <w:szCs w:val="24"/>
        </w:rPr>
        <w:t>Contudo, na figura 3 houve a obtenção dos valores característicos mais facilmente quando o sensor estava se igua</w:t>
      </w:r>
      <w:r>
        <w:rPr>
          <w:rFonts w:ascii="Times New Roman" w:hAnsi="Times New Roman" w:cs="Times New Roman"/>
          <w:sz w:val="24"/>
          <w:szCs w:val="24"/>
        </w:rPr>
        <w:t>lando à temperatura ambiente, pois era mais preciso do que força-lo a testes em água fria ou quente, pois, a temperatura varia</w:t>
      </w:r>
      <w:ins w:id="113" w:author="ULTIMATE" w:date="2019-09-05T07:17:00Z">
        <w:r w:rsidR="006D1738">
          <w:rPr>
            <w:rFonts w:ascii="Times New Roman" w:hAnsi="Times New Roman" w:cs="Times New Roman"/>
            <w:sz w:val="24"/>
            <w:szCs w:val="24"/>
          </w:rPr>
          <w:t>va</w:t>
        </w:r>
      </w:ins>
      <w:r>
        <w:rPr>
          <w:rFonts w:ascii="Times New Roman" w:hAnsi="Times New Roman" w:cs="Times New Roman"/>
          <w:sz w:val="24"/>
          <w:szCs w:val="24"/>
        </w:rPr>
        <w:t xml:space="preserve"> muito rápido.</w:t>
      </w:r>
    </w:p>
    <w:p w14:paraId="39E80C75" w14:textId="77777777" w:rsidR="00901622" w:rsidRDefault="00901622" w:rsidP="00901622">
      <w:pPr>
        <w:pStyle w:val="PargrafodaLista"/>
        <w:keepNext/>
        <w:jc w:val="center"/>
      </w:pPr>
      <w:r>
        <w:rPr>
          <w:noProof/>
          <w:lang w:eastAsia="pt-BR"/>
        </w:rPr>
        <w:drawing>
          <wp:inline distT="0" distB="0" distL="0" distR="0" wp14:anchorId="71E25474" wp14:editId="12CEC8D3">
            <wp:extent cx="5383731" cy="2752725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4146" cy="27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BC06" w14:textId="0FF99216" w:rsidR="00901622" w:rsidRDefault="00901622" w:rsidP="00901622">
      <w:pPr>
        <w:pStyle w:val="Legenda"/>
        <w:jc w:val="center"/>
        <w:rPr>
          <w:rFonts w:ascii="Times New Roman" w:hAnsi="Times New Roman" w:cs="Times New Roman"/>
          <w:sz w:val="24"/>
          <w:szCs w:val="24"/>
        </w:rPr>
      </w:pPr>
      <w:r>
        <w:t>Figura 2 - Primeiro teste d</w:t>
      </w:r>
      <w:ins w:id="114" w:author="ULTIMATE" w:date="2019-09-05T07:17:00Z">
        <w:r w:rsidR="006D1738">
          <w:t xml:space="preserve">o </w:t>
        </w:r>
      </w:ins>
      <w:ins w:id="115" w:author="ULTIMATE" w:date="2019-09-05T07:18:00Z">
        <w:r w:rsidR="006D1738">
          <w:t>sensor.</w:t>
        </w:r>
        <w:del w:id="116" w:author="Khayo Vannucci" w:date="2019-09-29T10:30:00Z">
          <w:r w:rsidR="006D1738" w:rsidDel="00563D16">
            <w:delText xml:space="preserve"> </w:delText>
          </w:r>
        </w:del>
      </w:ins>
      <w:del w:id="117" w:author="ULTIMATE" w:date="2019-09-05T07:17:00Z">
        <w:r w:rsidDel="006D1738">
          <w:delText>e linearidade</w:delText>
        </w:r>
      </w:del>
      <w:del w:id="118" w:author="Khayo Vannucci" w:date="2019-09-29T10:30:00Z">
        <w:r w:rsidDel="00563D16">
          <w:delText>.</w:delText>
        </w:r>
      </w:del>
    </w:p>
    <w:p w14:paraId="3363EBA7" w14:textId="77777777" w:rsidR="00901622" w:rsidRDefault="00901622" w:rsidP="00901622">
      <w:pPr>
        <w:pStyle w:val="PargrafodaLista"/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1FB02AC" wp14:editId="35A246EB">
            <wp:extent cx="5781675" cy="248602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3638" cy="24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255C" w14:textId="77777777" w:rsidR="00901622" w:rsidRDefault="00901622" w:rsidP="00901622">
      <w:pPr>
        <w:pStyle w:val="Legenda"/>
        <w:jc w:val="center"/>
      </w:pPr>
      <w:r>
        <w:t>Figura 3 - Segundo teste d</w:t>
      </w:r>
      <w:ins w:id="119" w:author="ULTIMATE" w:date="2019-09-05T07:18:00Z">
        <w:r w:rsidR="006D1738">
          <w:t xml:space="preserve">o sensor. </w:t>
        </w:r>
      </w:ins>
      <w:del w:id="120" w:author="ULTIMATE" w:date="2019-09-05T07:18:00Z">
        <w:r w:rsidDel="006D1738">
          <w:delText>e linearidade.</w:delText>
        </w:r>
      </w:del>
    </w:p>
    <w:p w14:paraId="0629FD09" w14:textId="77777777" w:rsidR="00C171A7" w:rsidRDefault="009C5F93" w:rsidP="005740E2">
      <w:pPr>
        <w:pStyle w:val="PargrafodaLista"/>
        <w:numPr>
          <w:ilvl w:val="0"/>
          <w:numId w:val="13"/>
        </w:numPr>
      </w:pPr>
      <w:ins w:id="121" w:author="ULTIMATE" w:date="2019-09-05T07:20:00Z">
        <w:r>
          <w:t>Na figura 4 mostra o c</w:t>
        </w:r>
      </w:ins>
      <w:del w:id="122" w:author="ULTIMATE" w:date="2019-09-05T07:20:00Z">
        <w:r w:rsidR="005478C6" w:rsidDel="009C5F93">
          <w:delText>C</w:delText>
        </w:r>
      </w:del>
      <w:r w:rsidR="005478C6">
        <w:t xml:space="preserve">ircuito </w:t>
      </w:r>
      <w:ins w:id="123" w:author="ULTIMATE" w:date="2019-09-05T07:19:00Z">
        <w:r>
          <w:t>de teste do amplificador operacional</w:t>
        </w:r>
      </w:ins>
      <w:ins w:id="124" w:author="ULTIMATE" w:date="2019-09-05T07:24:00Z">
        <w:r>
          <w:t xml:space="preserve">. Se o AO estiver bom, o </w:t>
        </w:r>
        <w:proofErr w:type="spellStart"/>
        <w:r>
          <w:t>led</w:t>
        </w:r>
        <w:proofErr w:type="spellEnd"/>
        <w:r>
          <w:t xml:space="preserve"> ficará piscando e</w:t>
        </w:r>
      </w:ins>
      <w:ins w:id="125" w:author="ULTIMATE" w:date="2019-09-05T07:25:00Z">
        <w:r>
          <w:t>,</w:t>
        </w:r>
      </w:ins>
      <w:ins w:id="126" w:author="ULTIMATE" w:date="2019-09-05T07:24:00Z">
        <w:r>
          <w:t xml:space="preserve"> se estiver ruim, </w:t>
        </w:r>
      </w:ins>
      <w:ins w:id="127" w:author="ULTIMATE" w:date="2019-09-05T07:25:00Z">
        <w:r>
          <w:t xml:space="preserve">o </w:t>
        </w:r>
        <w:proofErr w:type="spellStart"/>
        <w:r>
          <w:t>led</w:t>
        </w:r>
        <w:proofErr w:type="spellEnd"/>
        <w:r>
          <w:t xml:space="preserve"> ficará ligado ou apagado direto, como mostra na Figura </w:t>
        </w:r>
      </w:ins>
      <w:ins w:id="128" w:author="ULTIMATE" w:date="2019-09-05T07:26:00Z">
        <w:r>
          <w:t>5</w:t>
        </w:r>
      </w:ins>
      <w:ins w:id="129" w:author="ULTIMATE" w:date="2019-09-05T07:25:00Z">
        <w:r>
          <w:t xml:space="preserve"> com o circuito montado no </w:t>
        </w:r>
        <w:proofErr w:type="spellStart"/>
        <w:r>
          <w:t>Proteus</w:t>
        </w:r>
        <w:proofErr w:type="spellEnd"/>
        <w:r>
          <w:t xml:space="preserve">. </w:t>
        </w:r>
      </w:ins>
      <w:del w:id="130" w:author="ULTIMATE" w:date="2019-09-05T07:19:00Z">
        <w:r w:rsidR="005478C6" w:rsidDel="009C5F93">
          <w:delText>e construção do gerador de frequência (senoidal) para simular a frequência da rede no módulo</w:delText>
        </w:r>
      </w:del>
      <w:r w:rsidR="005478C6">
        <w:t xml:space="preserve">. </w:t>
      </w:r>
    </w:p>
    <w:p w14:paraId="13DD081B" w14:textId="77777777" w:rsidR="005478C6" w:rsidRDefault="005478C6" w:rsidP="005478C6">
      <w:pPr>
        <w:pStyle w:val="PargrafodaLista"/>
        <w:keepNext/>
        <w:jc w:val="center"/>
      </w:pPr>
      <w:r>
        <w:rPr>
          <w:noProof/>
          <w:lang w:eastAsia="pt-BR"/>
        </w:rPr>
        <w:drawing>
          <wp:inline distT="0" distB="0" distL="0" distR="0" wp14:anchorId="2D877552" wp14:editId="40AC9D5C">
            <wp:extent cx="4895181" cy="4305300"/>
            <wp:effectExtent l="0" t="0" r="127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7071" cy="430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B260" w14:textId="77777777" w:rsidR="005478C6" w:rsidRDefault="005478C6" w:rsidP="005478C6">
      <w:pPr>
        <w:pStyle w:val="Legenda"/>
        <w:jc w:val="center"/>
      </w:pPr>
      <w:r>
        <w:t xml:space="preserve">Figura 4 </w:t>
      </w:r>
      <w:del w:id="131" w:author="ULTIMATE" w:date="2019-09-05T07:20:00Z">
        <w:r w:rsidDel="009C5F93">
          <w:delText>-</w:delText>
        </w:r>
      </w:del>
      <w:r>
        <w:t xml:space="preserve"> </w:t>
      </w:r>
      <w:ins w:id="132" w:author="ULTIMATE" w:date="2019-09-05T07:20:00Z">
        <w:r w:rsidR="009C5F93">
          <w:t>Teste do AO.</w:t>
        </w:r>
      </w:ins>
      <w:ins w:id="133" w:author="ULTIMATE" w:date="2019-09-05T07:26:00Z">
        <w:r w:rsidR="009C5F93">
          <w:t xml:space="preserve"> </w:t>
        </w:r>
      </w:ins>
      <w:del w:id="134" w:author="ULTIMATE" w:date="2019-09-05T07:20:00Z">
        <w:r w:rsidDel="009C5F93">
          <w:delText>Gerador de Frequência.</w:delText>
        </w:r>
      </w:del>
    </w:p>
    <w:p w14:paraId="2DA3DA0D" w14:textId="77777777" w:rsidR="005478C6" w:rsidRDefault="005478C6" w:rsidP="005478C6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91DB2B5" wp14:editId="435D8CE4">
            <wp:extent cx="4924425" cy="475169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6097" cy="47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0203" w14:textId="77777777" w:rsidR="005478C6" w:rsidRDefault="005478C6" w:rsidP="005478C6">
      <w:pPr>
        <w:pStyle w:val="Legenda"/>
        <w:jc w:val="center"/>
      </w:pPr>
      <w:r>
        <w:t>Figura 5 - Teste do AO</w:t>
      </w:r>
      <w:ins w:id="135" w:author="ULTIMATE" w:date="2019-09-05T07:21:00Z">
        <w:r w:rsidR="009C5F93">
          <w:t xml:space="preserve"> (</w:t>
        </w:r>
        <w:proofErr w:type="spellStart"/>
        <w:r w:rsidR="009C5F93">
          <w:t>Proteus</w:t>
        </w:r>
        <w:proofErr w:type="spellEnd"/>
        <w:r w:rsidR="009C5F93">
          <w:t>)</w:t>
        </w:r>
      </w:ins>
      <w:del w:id="136" w:author="ULTIMATE" w:date="2019-09-05T07:21:00Z">
        <w:r w:rsidDel="009C5F93">
          <w:delText>.</w:delText>
        </w:r>
      </w:del>
    </w:p>
    <w:p w14:paraId="15E6E60A" w14:textId="77777777" w:rsidR="005478C6" w:rsidRDefault="005478C6" w:rsidP="005478C6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6F2D713" wp14:editId="5D31E258">
            <wp:extent cx="5003421" cy="3752850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1949" cy="37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C2E8" w14:textId="77777777" w:rsidR="005478C6" w:rsidRDefault="005478C6" w:rsidP="005478C6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5DC54047" wp14:editId="733FDCB9">
            <wp:extent cx="5762625" cy="3286125"/>
            <wp:effectExtent l="0" t="0" r="952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830C2" w14:textId="3FF9FC94" w:rsidR="007D2F28" w:rsidRPr="00A0500B" w:rsidRDefault="005478C6" w:rsidP="00A0500B">
      <w:pPr>
        <w:pStyle w:val="Legenda"/>
        <w:jc w:val="center"/>
        <w:rPr>
          <w:rPrChange w:id="137" w:author="Khayo Vannucci" w:date="2019-09-29T14:09:00Z">
            <w:rPr/>
          </w:rPrChange>
        </w:rPr>
        <w:pPrChange w:id="138" w:author="Khayo Vannucci" w:date="2019-09-29T14:09:00Z">
          <w:pPr>
            <w:pStyle w:val="Legenda"/>
            <w:jc w:val="center"/>
          </w:pPr>
        </w:pPrChange>
      </w:pPr>
      <w:r>
        <w:t xml:space="preserve">Figura 6 - Teste do Gerador de </w:t>
      </w:r>
      <w:ins w:id="139" w:author="ULTIMATE" w:date="2019-09-05T07:23:00Z">
        <w:r w:rsidR="009C5F93">
          <w:t>Sinal</w:t>
        </w:r>
      </w:ins>
      <w:ins w:id="140" w:author="ULTIMATE" w:date="2019-09-05T07:26:00Z">
        <w:r w:rsidR="009C5F93">
          <w:t xml:space="preserve">. </w:t>
        </w:r>
      </w:ins>
      <w:del w:id="141" w:author="ULTIMATE" w:date="2019-09-05T07:23:00Z">
        <w:r w:rsidDel="009C5F93">
          <w:delText>Funçã</w:delText>
        </w:r>
        <w:bookmarkStart w:id="142" w:name="_GoBack"/>
        <w:bookmarkEnd w:id="142"/>
        <w:r w:rsidDel="009C5F93">
          <w:delText>o</w:delText>
        </w:r>
      </w:del>
      <w:del w:id="143" w:author="ULTIMATE" w:date="2019-09-05T07:26:00Z">
        <w:r w:rsidDel="009C5F93">
          <w:delText>.</w:delText>
        </w:r>
      </w:del>
    </w:p>
    <w:sectPr w:rsidR="007D2F28" w:rsidRPr="00A0500B" w:rsidSect="005D658D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A711D3"/>
    <w:multiLevelType w:val="hybridMultilevel"/>
    <w:tmpl w:val="002868A2"/>
    <w:lvl w:ilvl="0" w:tplc="7C82F06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8A7415"/>
    <w:multiLevelType w:val="hybridMultilevel"/>
    <w:tmpl w:val="32EE5C54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32DD7DCB"/>
    <w:multiLevelType w:val="hybridMultilevel"/>
    <w:tmpl w:val="67C2DA94"/>
    <w:lvl w:ilvl="0" w:tplc="22A21E0C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4142E92"/>
    <w:multiLevelType w:val="hybridMultilevel"/>
    <w:tmpl w:val="97F899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EB5E73"/>
    <w:multiLevelType w:val="hybridMultilevel"/>
    <w:tmpl w:val="468E1C8A"/>
    <w:lvl w:ilvl="0" w:tplc="C21432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F9244F"/>
    <w:multiLevelType w:val="hybridMultilevel"/>
    <w:tmpl w:val="4A0AC2A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787ABC"/>
    <w:multiLevelType w:val="hybridMultilevel"/>
    <w:tmpl w:val="9EA8305A"/>
    <w:lvl w:ilvl="0" w:tplc="2528C6A0">
      <w:start w:val="1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D27C0A"/>
    <w:multiLevelType w:val="hybridMultilevel"/>
    <w:tmpl w:val="24844E58"/>
    <w:lvl w:ilvl="0" w:tplc="78D861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E6732F"/>
    <w:multiLevelType w:val="hybridMultilevel"/>
    <w:tmpl w:val="2B606B92"/>
    <w:lvl w:ilvl="0" w:tplc="2528C6A0">
      <w:start w:val="16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5" w:hanging="360"/>
      </w:pPr>
    </w:lvl>
    <w:lvl w:ilvl="2" w:tplc="0416001B" w:tentative="1">
      <w:start w:val="1"/>
      <w:numFmt w:val="lowerRoman"/>
      <w:lvlText w:val="%3."/>
      <w:lvlJc w:val="right"/>
      <w:pPr>
        <w:ind w:left="2865" w:hanging="180"/>
      </w:pPr>
    </w:lvl>
    <w:lvl w:ilvl="3" w:tplc="0416000F" w:tentative="1">
      <w:start w:val="1"/>
      <w:numFmt w:val="decimal"/>
      <w:lvlText w:val="%4."/>
      <w:lvlJc w:val="left"/>
      <w:pPr>
        <w:ind w:left="3585" w:hanging="360"/>
      </w:pPr>
    </w:lvl>
    <w:lvl w:ilvl="4" w:tplc="04160019" w:tentative="1">
      <w:start w:val="1"/>
      <w:numFmt w:val="lowerLetter"/>
      <w:lvlText w:val="%5."/>
      <w:lvlJc w:val="left"/>
      <w:pPr>
        <w:ind w:left="4305" w:hanging="360"/>
      </w:pPr>
    </w:lvl>
    <w:lvl w:ilvl="5" w:tplc="0416001B" w:tentative="1">
      <w:start w:val="1"/>
      <w:numFmt w:val="lowerRoman"/>
      <w:lvlText w:val="%6."/>
      <w:lvlJc w:val="right"/>
      <w:pPr>
        <w:ind w:left="5025" w:hanging="180"/>
      </w:pPr>
    </w:lvl>
    <w:lvl w:ilvl="6" w:tplc="0416000F" w:tentative="1">
      <w:start w:val="1"/>
      <w:numFmt w:val="decimal"/>
      <w:lvlText w:val="%7."/>
      <w:lvlJc w:val="left"/>
      <w:pPr>
        <w:ind w:left="5745" w:hanging="360"/>
      </w:pPr>
    </w:lvl>
    <w:lvl w:ilvl="7" w:tplc="04160019" w:tentative="1">
      <w:start w:val="1"/>
      <w:numFmt w:val="lowerLetter"/>
      <w:lvlText w:val="%8."/>
      <w:lvlJc w:val="left"/>
      <w:pPr>
        <w:ind w:left="6465" w:hanging="360"/>
      </w:pPr>
    </w:lvl>
    <w:lvl w:ilvl="8" w:tplc="04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9" w15:restartNumberingAfterBreak="0">
    <w:nsid w:val="64DB7082"/>
    <w:multiLevelType w:val="hybridMultilevel"/>
    <w:tmpl w:val="F134E00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9A56A1"/>
    <w:multiLevelType w:val="hybridMultilevel"/>
    <w:tmpl w:val="D2F6AE30"/>
    <w:lvl w:ilvl="0" w:tplc="850EE326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771DAC"/>
    <w:multiLevelType w:val="hybridMultilevel"/>
    <w:tmpl w:val="221C068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1222DC"/>
    <w:multiLevelType w:val="hybridMultilevel"/>
    <w:tmpl w:val="0402FDCA"/>
    <w:lvl w:ilvl="0" w:tplc="22A21E0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7C074D"/>
    <w:multiLevelType w:val="hybridMultilevel"/>
    <w:tmpl w:val="7F6CF80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11"/>
  </w:num>
  <w:num w:numId="4">
    <w:abstractNumId w:val="8"/>
  </w:num>
  <w:num w:numId="5">
    <w:abstractNumId w:val="7"/>
  </w:num>
  <w:num w:numId="6">
    <w:abstractNumId w:val="4"/>
  </w:num>
  <w:num w:numId="7">
    <w:abstractNumId w:val="10"/>
  </w:num>
  <w:num w:numId="8">
    <w:abstractNumId w:val="9"/>
  </w:num>
  <w:num w:numId="9">
    <w:abstractNumId w:val="12"/>
  </w:num>
  <w:num w:numId="10">
    <w:abstractNumId w:val="2"/>
  </w:num>
  <w:num w:numId="11">
    <w:abstractNumId w:val="1"/>
  </w:num>
  <w:num w:numId="12">
    <w:abstractNumId w:val="13"/>
  </w:num>
  <w:num w:numId="13">
    <w:abstractNumId w:val="0"/>
  </w:num>
  <w:num w:numId="14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hayo Vannucci">
    <w15:presenceInfo w15:providerId="Windows Live" w15:userId="57432cccb1765b2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trackRevisions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D658D"/>
    <w:rsid w:val="00024B44"/>
    <w:rsid w:val="0006720B"/>
    <w:rsid w:val="00164303"/>
    <w:rsid w:val="001D22D4"/>
    <w:rsid w:val="001D5033"/>
    <w:rsid w:val="002260CA"/>
    <w:rsid w:val="00253F8C"/>
    <w:rsid w:val="00324D56"/>
    <w:rsid w:val="00377000"/>
    <w:rsid w:val="00396C17"/>
    <w:rsid w:val="003A2F9D"/>
    <w:rsid w:val="003A4427"/>
    <w:rsid w:val="004055B1"/>
    <w:rsid w:val="004A45F4"/>
    <w:rsid w:val="004D7FC5"/>
    <w:rsid w:val="005478C6"/>
    <w:rsid w:val="00563D16"/>
    <w:rsid w:val="005740E2"/>
    <w:rsid w:val="005D658D"/>
    <w:rsid w:val="00653800"/>
    <w:rsid w:val="006715F4"/>
    <w:rsid w:val="006D1738"/>
    <w:rsid w:val="006F4FF5"/>
    <w:rsid w:val="007008FC"/>
    <w:rsid w:val="007913A3"/>
    <w:rsid w:val="007C1913"/>
    <w:rsid w:val="007C5D18"/>
    <w:rsid w:val="007D2F28"/>
    <w:rsid w:val="007E66DF"/>
    <w:rsid w:val="007F06D5"/>
    <w:rsid w:val="008103BD"/>
    <w:rsid w:val="00901622"/>
    <w:rsid w:val="009C5F93"/>
    <w:rsid w:val="00A0500B"/>
    <w:rsid w:val="00A90630"/>
    <w:rsid w:val="00B83A25"/>
    <w:rsid w:val="00B9597A"/>
    <w:rsid w:val="00C11BFE"/>
    <w:rsid w:val="00C171A7"/>
    <w:rsid w:val="00C87B72"/>
    <w:rsid w:val="00E77973"/>
    <w:rsid w:val="00EC079A"/>
    <w:rsid w:val="00F64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E4B3C5"/>
  <w15:docId w15:val="{7C3F619D-AE5E-4CC1-83A9-C5A6A3A8F6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360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eviso">
    <w:name w:val="Revision"/>
    <w:hidden/>
    <w:uiPriority w:val="99"/>
    <w:semiHidden/>
    <w:rsid w:val="005D658D"/>
    <w:pPr>
      <w:spacing w:after="0" w:line="240" w:lineRule="auto"/>
      <w:jc w:val="left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5D65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D658D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377000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7E66DF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259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</TotalTime>
  <Pages>12</Pages>
  <Words>813</Words>
  <Characters>4395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ULTIMATE</dc:creator>
  <cp:lastModifiedBy>Khayo Vannucci</cp:lastModifiedBy>
  <cp:revision>26</cp:revision>
  <cp:lastPrinted>2019-09-04T20:48:00Z</cp:lastPrinted>
  <dcterms:created xsi:type="dcterms:W3CDTF">2019-09-04T14:55:00Z</dcterms:created>
  <dcterms:modified xsi:type="dcterms:W3CDTF">2019-09-29T17:09:00Z</dcterms:modified>
</cp:coreProperties>
</file>