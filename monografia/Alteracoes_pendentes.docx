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2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(01.09.19)</w:t>
      </w:r>
    </w:p>
    <w:p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29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0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1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2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3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5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6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37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000000" w:rsidRDefault="00A36CC1">
      <w:pPr>
        <w:rPr>
          <w:rFonts w:ascii="Times New Roman" w:hAnsi="Times New Roman" w:cs="Times New Roman"/>
          <w:sz w:val="24"/>
          <w:szCs w:val="24"/>
        </w:rPr>
        <w:pPrChange w:id="38" w:author="ULTIMATE" w:date="2019-09-05T08:28:00Z">
          <w:pPr>
            <w:pStyle w:val="PargrafodaLista"/>
            <w:numPr>
              <w:numId w:val="2"/>
            </w:numPr>
            <w:ind w:hanging="360"/>
          </w:pPr>
        </w:pPrChange>
      </w:pPr>
    </w:p>
    <w:p w:rsidR="00000000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39" w:author="ULTIMATE" w:date="2019-09-05T08:29:00Z">
            <w:rPr/>
          </w:rPrChange>
        </w:rPr>
        <w:pPrChange w:id="40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41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42" w:author="ULTIMATE" w:date="2019-09-05T08:29:00Z">
              <w:rPr/>
            </w:rPrChange>
          </w:rPr>
          <w:delText>Durante a reunião foram elaboradas i</w:delText>
        </w:r>
      </w:del>
      <w:ins w:id="43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44" w:author="ULTIMATE" w:date="2019-09-05T08:29:00Z">
            <w:rPr/>
          </w:rPrChange>
        </w:rPr>
        <w:t xml:space="preserve">deias do layout da maleta simuladora </w:t>
      </w:r>
      <w:del w:id="45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46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47" w:author="ULTIMATE" w:date="2019-09-05T08:29:00Z">
            <w:rPr/>
          </w:rPrChange>
        </w:rPr>
        <w:t>, alocação dos sensores na maleta principal ou separadamente e como ela será feita.</w:t>
      </w:r>
      <w:del w:id="48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49" w:author="ULTIMATE" w:date="2019-09-05T08:29:00Z">
              <w:rPr/>
            </w:rPrChange>
          </w:rPr>
          <w:delText xml:space="preserve"> (02.09.2019)</w:delText>
        </w:r>
      </w:del>
    </w:p>
    <w:p w:rsidR="00000000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  <w:pPrChange w:id="51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52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3" w:author="ULTIMATE" w:date="2019-09-05T08:29:00Z">
              <w:rPr/>
            </w:rPrChange>
          </w:rPr>
          <w:delText>Discussão entre os membros durante a reunião para d</w:delText>
        </w:r>
      </w:del>
      <w:ins w:id="54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55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56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7" w:author="ULTIMATE" w:date="2019-09-05T08:29:00Z">
              <w:rPr/>
            </w:rPrChange>
          </w:rPr>
          <w:delText xml:space="preserve"> (02.09.2019)</w:delText>
        </w:r>
      </w:del>
    </w:p>
    <w:p w:rsidR="00000000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8" w:author="ULTIMATE" w:date="2019-09-05T08:29:00Z">
            <w:rPr/>
          </w:rPrChange>
        </w:rPr>
        <w:pPrChange w:id="59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60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1" w:author="ULTIMATE" w:date="2019-09-05T08:29:00Z">
              <w:rPr/>
            </w:rPrChange>
          </w:rPr>
          <w:delText>Discussão para c</w:delText>
        </w:r>
      </w:del>
      <w:ins w:id="6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63" w:author="ULTIMATE" w:date="2019-09-05T08:29:00Z">
            <w:rPr/>
          </w:rPrChange>
        </w:rPr>
        <w:t>ompra d</w:t>
      </w:r>
      <w:ins w:id="6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65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6" w:author="ULTIMATE" w:date="2019-09-05T08:29:00Z">
              <w:rPr/>
            </w:rPrChange>
          </w:rPr>
          <w:delText>o</w:delText>
        </w:r>
      </w:del>
      <w:ins w:id="6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programa.</w:t>
      </w:r>
      <w:del w:id="69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70" w:author="ULTIMATE" w:date="2019-09-05T08:29:00Z">
              <w:rPr/>
            </w:rPrChange>
          </w:rPr>
          <w:delText xml:space="preserve"> (02.09.2019)</w:delText>
        </w:r>
      </w:del>
    </w:p>
    <w:p w:rsidR="00000000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1" w:author="ULTIMATE" w:date="2019-09-05T08:29:00Z">
            <w:rPr/>
          </w:rPrChange>
        </w:rPr>
        <w:pPrChange w:id="72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73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74" w:author="ULTIMATE" w:date="2019-09-05T08:29:00Z">
              <w:rPr/>
            </w:rPrChange>
          </w:rPr>
          <w:delText>Discussão</w:delText>
        </w:r>
      </w:del>
      <w:ins w:id="75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76" w:author="ULTIMATE" w:date="2019-09-05T08:29:00Z">
            <w:rPr/>
          </w:rPrChange>
        </w:rPr>
        <w:t xml:space="preserve"> para saber se haverá ou não</w:t>
      </w:r>
      <w:ins w:id="77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78" w:author="ULTIMATE" w:date="2019-09-05T08:29:00Z">
            <w:rPr/>
          </w:rPrChange>
        </w:rPr>
        <w:t xml:space="preserve"> incremento do sensor de pressão ao projeto</w:t>
      </w:r>
      <w:del w:id="79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0" w:author="ULTIMATE" w:date="2019-09-05T08:29:00Z">
              <w:rPr/>
            </w:rPrChange>
          </w:rPr>
          <w:delText xml:space="preserve"> e como acrescentar</w:delText>
        </w:r>
      </w:del>
      <w:r w:rsidRPr="0005339E">
        <w:rPr>
          <w:rFonts w:ascii="Times New Roman" w:hAnsi="Times New Roman" w:cs="Times New Roman"/>
          <w:sz w:val="24"/>
          <w:szCs w:val="24"/>
          <w:rPrChange w:id="81" w:author="ULTIMATE" w:date="2019-09-05T08:29:00Z">
            <w:rPr/>
          </w:rPrChange>
        </w:rPr>
        <w:t>.</w:t>
      </w:r>
      <w:del w:id="82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3" w:author="ULTIMATE" w:date="2019-09-05T08:29:00Z">
              <w:rPr/>
            </w:rPrChange>
          </w:rPr>
          <w:delText xml:space="preserve"> (02.09.2019)</w:delText>
        </w:r>
      </w:del>
    </w:p>
    <w:p w:rsidR="00000000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84" w:author="ULTIMATE" w:date="2019-09-05T08:29:00Z">
            <w:rPr/>
          </w:rPrChange>
        </w:rPr>
        <w:pPrChange w:id="85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86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>Discussão sobre os c</w:delText>
        </w:r>
      </w:del>
      <w:ins w:id="88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89" w:author="ULTIMATE" w:date="2019-09-05T08:29:00Z">
            <w:rPr/>
          </w:rPrChange>
        </w:rPr>
        <w:t xml:space="preserve">abos de alimentação da maleta, e </w:t>
      </w:r>
      <w:del w:id="90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91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92" w:author="ULTIMATE" w:date="2019-09-05T08:29:00Z">
            <w:rPr/>
          </w:rPrChange>
        </w:rPr>
        <w:t>a compra de conectores macho ou fêmea.</w:t>
      </w:r>
    </w:p>
    <w:p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Denso </w:t>
      </w:r>
      <w:r w:rsidRPr="007C1913">
        <w:rPr>
          <w:rFonts w:ascii="Times New Roman" w:hAnsi="Times New Roman" w:cs="Times New Roman"/>
          <w:sz w:val="24"/>
          <w:szCs w:val="24"/>
        </w:rPr>
        <w:t>179700-0220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57500" cy="2143125"/>
            <wp:effectExtent l="0" t="0" r="0" b="9525"/>
            <wp:docPr id="7" name="Imagem 7" descr="Resultado de imagem para Sensor de temperatura Denso 179700-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ensor de temperatura Denso 179700-02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Del="00563D16" w:rsidRDefault="007C1913" w:rsidP="007C1913">
      <w:pPr>
        <w:pStyle w:val="PargrafodaLista"/>
        <w:numPr>
          <w:ilvl w:val="0"/>
          <w:numId w:val="3"/>
        </w:numPr>
        <w:rPr>
          <w:del w:id="93" w:author="Khayo Vannucci" w:date="2019-09-29T10:29:00Z"/>
          <w:rFonts w:ascii="Times New Roman" w:hAnsi="Times New Roman" w:cs="Times New Roman"/>
          <w:sz w:val="24"/>
          <w:szCs w:val="24"/>
        </w:rPr>
      </w:pPr>
      <w:del w:id="94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:rsidR="007C1913" w:rsidRPr="00A511A4" w:rsidDel="00563D16" w:rsidRDefault="007C1913" w:rsidP="007C1913">
      <w:pPr>
        <w:pStyle w:val="PargrafodaLista"/>
        <w:numPr>
          <w:ilvl w:val="0"/>
          <w:numId w:val="3"/>
        </w:numPr>
        <w:rPr>
          <w:del w:id="95" w:author="Khayo Vannucci" w:date="2019-09-29T10:29:00Z"/>
          <w:rFonts w:ascii="Times New Roman" w:hAnsi="Times New Roman" w:cs="Times New Roman"/>
          <w:sz w:val="24"/>
          <w:szCs w:val="24"/>
        </w:rPr>
      </w:pPr>
      <w:del w:id="96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:rsid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Sensor de temperatura e o conector que foi comprado em 20.08.2019 para testes e a conexão geral com o módulo.</w:t>
      </w:r>
    </w:p>
    <w:p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962275" cy="4453391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4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97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98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99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00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101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02" w:author="ULTIMATE" w:date="2019-09-05T07:17:00Z">
        <w:r w:rsidR="006D1738">
          <w:t xml:space="preserve">o </w:t>
        </w:r>
      </w:ins>
      <w:ins w:id="103" w:author="ULTIMATE" w:date="2019-09-05T07:18:00Z">
        <w:r w:rsidR="006D1738">
          <w:t>sensor.</w:t>
        </w:r>
      </w:ins>
      <w:del w:id="104" w:author="ULTIMATE" w:date="2019-09-05T07:17:00Z">
        <w:r w:rsidDel="006D1738">
          <w:delText>e linearidade</w:delText>
        </w:r>
      </w:del>
      <w:del w:id="105" w:author="Khayo Vannucci" w:date="2019-09-29T10:30:00Z">
        <w:r w:rsidDel="00563D16">
          <w:delText>.</w:delText>
        </w:r>
      </w:del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</w:pPr>
      <w:r>
        <w:t>Figura 3 - Segundo teste d</w:t>
      </w:r>
      <w:ins w:id="106" w:author="ULTIMATE" w:date="2019-09-05T07:18:00Z">
        <w:r w:rsidR="006D1738">
          <w:t xml:space="preserve">o sensor. </w:t>
        </w:r>
      </w:ins>
      <w:del w:id="107" w:author="ULTIMATE" w:date="2019-09-05T07:18:00Z">
        <w:r w:rsidDel="006D1738">
          <w:delText>e linearidade.</w:delText>
        </w:r>
      </w:del>
    </w:p>
    <w:p w:rsidR="00C171A7" w:rsidRDefault="009C5F93" w:rsidP="005740E2">
      <w:pPr>
        <w:pStyle w:val="PargrafodaLista"/>
        <w:numPr>
          <w:ilvl w:val="0"/>
          <w:numId w:val="13"/>
        </w:numPr>
      </w:pPr>
      <w:ins w:id="108" w:author="ULTIMATE" w:date="2019-09-05T07:20:00Z">
        <w:r>
          <w:t>Na figura 4 mostra o c</w:t>
        </w:r>
      </w:ins>
      <w:del w:id="109" w:author="ULTIMATE" w:date="2019-09-05T07:20:00Z">
        <w:r w:rsidR="005478C6" w:rsidDel="009C5F93">
          <w:delText>C</w:delText>
        </w:r>
      </w:del>
      <w:r w:rsidR="005478C6">
        <w:t xml:space="preserve">ircuito </w:t>
      </w:r>
      <w:ins w:id="110" w:author="ULTIMATE" w:date="2019-09-05T07:19:00Z">
        <w:r>
          <w:t>de teste do amplificador operacional</w:t>
        </w:r>
      </w:ins>
      <w:ins w:id="111" w:author="ULTIMATE" w:date="2019-09-05T07:24:00Z">
        <w:r>
          <w:t xml:space="preserve">. Se o AO estiver bom, o </w:t>
        </w:r>
        <w:proofErr w:type="spellStart"/>
        <w:r>
          <w:t>led</w:t>
        </w:r>
        <w:proofErr w:type="spellEnd"/>
        <w:r>
          <w:t xml:space="preserve"> ficará piscando e</w:t>
        </w:r>
      </w:ins>
      <w:ins w:id="112" w:author="ULTIMATE" w:date="2019-09-05T07:25:00Z">
        <w:r>
          <w:t>,</w:t>
        </w:r>
      </w:ins>
      <w:ins w:id="113" w:author="ULTIMATE" w:date="2019-09-05T07:24:00Z">
        <w:r>
          <w:t xml:space="preserve"> se estiver ruim, </w:t>
        </w:r>
      </w:ins>
      <w:ins w:id="114" w:author="ULTIMATE" w:date="2019-09-05T07:25:00Z">
        <w:r>
          <w:t xml:space="preserve">o </w:t>
        </w:r>
        <w:proofErr w:type="spellStart"/>
        <w:r>
          <w:t>led</w:t>
        </w:r>
        <w:proofErr w:type="spellEnd"/>
        <w:r>
          <w:t xml:space="preserve"> ficará ligado ou apagado direto, como mostra na Figura </w:t>
        </w:r>
      </w:ins>
      <w:ins w:id="115" w:author="ULTIMATE" w:date="2019-09-05T07:26:00Z">
        <w:r>
          <w:t>5</w:t>
        </w:r>
      </w:ins>
      <w:ins w:id="116" w:author="ULTIMATE" w:date="2019-09-05T07:25:00Z">
        <w:r>
          <w:t xml:space="preserve"> com o circuito montado no </w:t>
        </w:r>
        <w:proofErr w:type="spellStart"/>
        <w:r>
          <w:t>Proteus</w:t>
        </w:r>
        <w:proofErr w:type="spellEnd"/>
        <w:r>
          <w:t xml:space="preserve">. </w:t>
        </w:r>
      </w:ins>
      <w:del w:id="117" w:author="ULTIMATE" w:date="2019-09-05T07:19:00Z">
        <w:r w:rsidR="005478C6" w:rsidDel="009C5F93">
          <w:delText>e construção do gerador de frequência (senoidal) para simular a frequência da rede no módulo</w:delText>
        </w:r>
      </w:del>
      <w:r w:rsidR="005478C6">
        <w:t xml:space="preserve">. </w:t>
      </w:r>
    </w:p>
    <w:p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 xml:space="preserve">Figura 4 </w:t>
      </w:r>
      <w:del w:id="118" w:author="ULTIMATE" w:date="2019-09-05T07:20:00Z">
        <w:r w:rsidDel="009C5F93">
          <w:delText>-</w:delText>
        </w:r>
      </w:del>
      <w:ins w:id="119" w:author="ULTIMATE" w:date="2019-09-05T07:20:00Z">
        <w:r w:rsidR="009C5F93">
          <w:t>Teste do AO.</w:t>
        </w:r>
      </w:ins>
      <w:del w:id="120" w:author="ULTIMATE" w:date="2019-09-05T07:20:00Z">
        <w:r w:rsidDel="009C5F93">
          <w:delText>Gerador de Frequência.</w:delText>
        </w:r>
      </w:del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>Figura 5 - Teste do AO</w:t>
      </w:r>
      <w:ins w:id="121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122" w:author="ULTIMATE" w:date="2019-09-05T07:21:00Z">
        <w:r w:rsidDel="009C5F93">
          <w:delText>.</w:delText>
        </w:r>
      </w:del>
    </w:p>
    <w:p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F28" w:rsidRDefault="005478C6">
      <w:pPr>
        <w:pStyle w:val="Legenda"/>
        <w:jc w:val="center"/>
        <w:rPr>
          <w:ins w:id="123" w:author="Khayo Vannucci" w:date="2019-09-29T16:08:00Z"/>
        </w:rPr>
      </w:pPr>
      <w:r>
        <w:t xml:space="preserve">Figura 6 - Teste do Gerador de </w:t>
      </w:r>
      <w:ins w:id="124" w:author="ULTIMATE" w:date="2019-09-05T07:23:00Z">
        <w:r w:rsidR="009C5F93">
          <w:t>Sinal</w:t>
        </w:r>
      </w:ins>
      <w:ins w:id="125" w:author="ULTIMATE" w:date="2019-09-05T07:26:00Z">
        <w:r w:rsidR="009C5F93">
          <w:t xml:space="preserve">. </w:t>
        </w:r>
      </w:ins>
      <w:del w:id="126" w:author="ULTIMATE" w:date="2019-09-05T07:23:00Z">
        <w:r w:rsidDel="009C5F93">
          <w:delText>Função</w:delText>
        </w:r>
      </w:del>
      <w:del w:id="127" w:author="ULTIMATE" w:date="2019-09-05T07:26:00Z">
        <w:r w:rsidDel="009C5F93">
          <w:delText>.</w:delText>
        </w:r>
      </w:del>
    </w:p>
    <w:p w:rsidR="004512B0" w:rsidRDefault="004512B0" w:rsidP="004512B0">
      <w:pPr>
        <w:rPr>
          <w:ins w:id="128" w:author="Khayo Vannucci" w:date="2019-09-29T16:08:00Z"/>
        </w:rPr>
      </w:pPr>
    </w:p>
    <w:p w:rsidR="004512B0" w:rsidRDefault="004512B0" w:rsidP="004512B0">
      <w:pPr>
        <w:rPr>
          <w:ins w:id="129" w:author="Khayo Vannucci" w:date="2019-09-29T16:08:00Z"/>
        </w:rPr>
      </w:pPr>
      <w:ins w:id="130" w:author="Khayo Vannucci" w:date="2019-09-29T16:08:00Z">
        <w:r>
          <w:t xml:space="preserve">Teste </w:t>
        </w:r>
        <w:proofErr w:type="spellStart"/>
        <w:r>
          <w:t>git</w:t>
        </w:r>
        <w:proofErr w:type="spellEnd"/>
        <w:r>
          <w:t xml:space="preserve"> notebook sem docx2txt</w:t>
        </w:r>
      </w:ins>
    </w:p>
    <w:p w:rsidR="00A36CC1" w:rsidRDefault="00713EAE">
      <w:pPr>
        <w:pPrChange w:id="131" w:author="Khayo Vannucci" w:date="2019-09-29T16:08:00Z">
          <w:pPr>
            <w:pStyle w:val="Legenda"/>
            <w:jc w:val="center"/>
          </w:pPr>
        </w:pPrChange>
      </w:pPr>
      <w:bookmarkStart w:id="132" w:name="_GoBack"/>
      <w:bookmarkEnd w:id="132"/>
      <w:ins w:id="133" w:author="Guilherme" w:date="2019-09-29T19:14:00Z">
        <w:r>
          <w:t xml:space="preserve">Teste </w:t>
        </w:r>
        <w:proofErr w:type="spellStart"/>
        <w:r>
          <w:t>git</w:t>
        </w:r>
        <w:proofErr w:type="spellEnd"/>
        <w:r>
          <w:t xml:space="preserve"> sem docx2txt computador guilherme</w:t>
        </w:r>
      </w:ins>
    </w:p>
    <w:sectPr w:rsidR="00A36CC1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787ABC"/>
    <w:multiLevelType w:val="hybridMultilevel"/>
    <w:tmpl w:val="9EA8305A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9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12"/>
  </w:num>
  <w:num w:numId="10">
    <w:abstractNumId w:val="2"/>
  </w:num>
  <w:num w:numId="11">
    <w:abstractNumId w:val="1"/>
  </w:num>
  <w:num w:numId="12">
    <w:abstractNumId w:val="13"/>
  </w:num>
  <w:num w:numId="13">
    <w:abstractNumId w:val="0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trackRevisions/>
  <w:defaultTabStop w:val="708"/>
  <w:hyphenationZone w:val="425"/>
  <w:characterSpacingControl w:val="doNotCompress"/>
  <w:compat/>
  <w:rsids>
    <w:rsidRoot w:val="005D658D"/>
    <w:rsid w:val="00024B44"/>
    <w:rsid w:val="0005339E"/>
    <w:rsid w:val="0006720B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512B0"/>
    <w:rsid w:val="004A45F4"/>
    <w:rsid w:val="004D7FC5"/>
    <w:rsid w:val="005478C6"/>
    <w:rsid w:val="00563D16"/>
    <w:rsid w:val="005740E2"/>
    <w:rsid w:val="005D658D"/>
    <w:rsid w:val="00653800"/>
    <w:rsid w:val="006715F4"/>
    <w:rsid w:val="006D1738"/>
    <w:rsid w:val="006F4FF5"/>
    <w:rsid w:val="007008FC"/>
    <w:rsid w:val="00713EAE"/>
    <w:rsid w:val="007913A3"/>
    <w:rsid w:val="007C1913"/>
    <w:rsid w:val="007C5D18"/>
    <w:rsid w:val="007D2F28"/>
    <w:rsid w:val="007E66DF"/>
    <w:rsid w:val="007F06D5"/>
    <w:rsid w:val="008103BD"/>
    <w:rsid w:val="00901622"/>
    <w:rsid w:val="009C5F93"/>
    <w:rsid w:val="00A0500B"/>
    <w:rsid w:val="00A36CC1"/>
    <w:rsid w:val="00A90630"/>
    <w:rsid w:val="00B83A25"/>
    <w:rsid w:val="00B9597A"/>
    <w:rsid w:val="00C11BFE"/>
    <w:rsid w:val="00C171A7"/>
    <w:rsid w:val="00C87B72"/>
    <w:rsid w:val="00E77973"/>
    <w:rsid w:val="00EC079A"/>
    <w:rsid w:val="00F646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microsoft.com/office/2011/relationships/people" Target="peop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13</Pages>
  <Words>823</Words>
  <Characters>4449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Guilherme</cp:lastModifiedBy>
  <cp:revision>28</cp:revision>
  <cp:lastPrinted>2019-09-04T20:48:00Z</cp:lastPrinted>
  <dcterms:created xsi:type="dcterms:W3CDTF">2019-09-04T14:55:00Z</dcterms:created>
  <dcterms:modified xsi:type="dcterms:W3CDTF">2019-09-29T22:14:00Z</dcterms:modified>
</cp:coreProperties>
</file>